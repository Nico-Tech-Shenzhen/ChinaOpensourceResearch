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9FD0DD" w14:textId="41110210" w:rsidR="006875D6" w:rsidRDefault="000E1DC8" w:rsidP="000E1DC8">
      <w:pPr>
        <w:pStyle w:val="1"/>
      </w:pPr>
      <w:r>
        <w:rPr>
          <w:noProof/>
        </w:rPr>
        <w:drawing>
          <wp:anchor distT="0" distB="0" distL="0" distR="0" simplePos="0" relativeHeight="251659264" behindDoc="0" locked="0" layoutInCell="1" allowOverlap="1" wp14:anchorId="148EAD11" wp14:editId="73B0021C">
            <wp:simplePos x="0" y="0"/>
            <wp:positionH relativeFrom="margin">
              <wp:align>left</wp:align>
            </wp:positionH>
            <wp:positionV relativeFrom="paragraph">
              <wp:posOffset>974725</wp:posOffset>
            </wp:positionV>
            <wp:extent cx="5147317" cy="4306252"/>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5147317" cy="4306252"/>
                    </a:xfrm>
                    <a:prstGeom prst="rect">
                      <a:avLst/>
                    </a:prstGeom>
                  </pic:spPr>
                </pic:pic>
              </a:graphicData>
            </a:graphic>
          </wp:anchor>
        </w:drawing>
      </w:r>
      <w:r>
        <w:rPr>
          <w:rFonts w:ascii="Arial" w:hAnsi="Arial" w:cs="Arial"/>
        </w:rPr>
        <w:t xml:space="preserve">2020 </w:t>
      </w:r>
      <w:r>
        <w:rPr>
          <w:rFonts w:ascii="Arial" w:hAnsi="Arial" w:cs="Arial"/>
        </w:rPr>
        <w:t>中国开源年度</w:t>
      </w:r>
      <w:r>
        <w:rPr>
          <w:rFonts w:ascii="SimSun" w:eastAsia="SimSun" w:hAnsi="SimSun" w:cs="SimSun" w:hint="eastAsia"/>
        </w:rPr>
        <w:t>报</w:t>
      </w:r>
      <w:r>
        <w:rPr>
          <w:rFonts w:hint="eastAsia"/>
        </w:rPr>
        <w:t xml:space="preserve">告 </w:t>
      </w:r>
      <w:r>
        <w:br/>
        <w:t>2020</w:t>
      </w:r>
      <w:r>
        <w:rPr>
          <w:rFonts w:hint="eastAsia"/>
        </w:rPr>
        <w:t>中国オープンソース年度報告</w:t>
      </w:r>
    </w:p>
    <w:p w14:paraId="49D8D424" w14:textId="393B7C57" w:rsidR="00691D9B" w:rsidRDefault="00691D9B">
      <w:r>
        <w:rPr>
          <w:rFonts w:hint="eastAsia"/>
        </w:rPr>
        <w:t>原文（中国語）</w:t>
      </w:r>
      <w:r>
        <w:br/>
      </w:r>
      <w:r w:rsidRPr="00691D9B">
        <w:t>https://kaiyuanshe.cn/document/china-os-report-2020/</w:t>
      </w:r>
    </w:p>
    <w:p w14:paraId="1BD799FF" w14:textId="29D975B1" w:rsidR="00691D9B" w:rsidRPr="00691D9B" w:rsidRDefault="00691D9B">
      <w:r>
        <w:br w:type="page"/>
      </w:r>
    </w:p>
    <w:p w14:paraId="7A3A0546" w14:textId="3A8A4BC0" w:rsidR="000E1DC8" w:rsidRPr="000E1DC8" w:rsidRDefault="000E1DC8" w:rsidP="000E1DC8">
      <w:pPr>
        <w:pStyle w:val="2"/>
      </w:pPr>
      <w:r w:rsidRPr="000E1DC8">
        <w:lastRenderedPageBreak/>
        <w:t>前⾔</w:t>
      </w:r>
    </w:p>
    <w:p w14:paraId="706E42A0" w14:textId="3BA1EF8B" w:rsidR="000E1DC8" w:rsidRDefault="000E1DC8" w:rsidP="00A47859">
      <w:pPr>
        <w:pStyle w:val="af5"/>
        <w:rPr>
          <w:lang w:eastAsia="ja-JP"/>
        </w:rPr>
      </w:pPr>
      <w:r>
        <w:rPr>
          <w:rFonts w:hint="eastAsia"/>
          <w:lang w:eastAsia="ja-JP"/>
        </w:rPr>
        <w:t>この記事を書いていると、複雑な思いが入り混じっていて、一言でまとめるのは難しいです。その中でつい言いたくなる言葉は、「今が一番いい、あるいは今が一番悪い」というものです。</w:t>
      </w:r>
    </w:p>
    <w:p w14:paraId="50FEDA40" w14:textId="77777777" w:rsidR="000E1DC8" w:rsidRDefault="000E1DC8" w:rsidP="00A47859">
      <w:pPr>
        <w:pStyle w:val="af5"/>
        <w:rPr>
          <w:lang w:eastAsia="ja-JP"/>
        </w:rPr>
      </w:pPr>
    </w:p>
    <w:p w14:paraId="2F5B54C0" w14:textId="70CC50BB" w:rsidR="000E1DC8" w:rsidRDefault="000E1DC8" w:rsidP="00A47859">
      <w:pPr>
        <w:pStyle w:val="af5"/>
        <w:rPr>
          <w:lang w:eastAsia="ja-JP"/>
        </w:rPr>
      </w:pPr>
      <w:r>
        <w:rPr>
          <w:rFonts w:hint="eastAsia"/>
          <w:lang w:eastAsia="ja-JP"/>
        </w:rPr>
        <w:t>おそらく何年後かには、</w:t>
      </w:r>
      <w:r>
        <w:rPr>
          <w:lang w:eastAsia="ja-JP"/>
        </w:rPr>
        <w:t>2020年を振り返って「世界の劇的な変化の始まり」と呼ぶことになるのではないでしょうか。昨年の多くの友人たち、さらには</w:t>
      </w:r>
      <w:r w:rsidR="00AD1DA9">
        <w:rPr>
          <w:rFonts w:hint="eastAsia"/>
          <w:lang w:eastAsia="ja-JP"/>
        </w:rPr>
        <w:t>世界にとって、</w:t>
      </w:r>
      <w:r>
        <w:rPr>
          <w:lang w:eastAsia="ja-JP"/>
        </w:rPr>
        <w:t>"</w:t>
      </w:r>
      <w:r w:rsidR="00AD1DA9" w:rsidRPr="00AD1DA9">
        <w:rPr>
          <w:rFonts w:hint="eastAsia"/>
          <w:lang w:eastAsia="ja-JP"/>
        </w:rPr>
        <w:t>每⼀天都在</w:t>
      </w:r>
      <w:r w:rsidR="00AD1DA9" w:rsidRPr="00AD1DA9">
        <w:rPr>
          <w:rFonts w:ascii="SimSun" w:eastAsia="SimSun" w:hAnsi="SimSun" w:cs="SimSun" w:hint="eastAsia"/>
          <w:lang w:eastAsia="ja-JP"/>
        </w:rPr>
        <w:t>亲历历</w:t>
      </w:r>
      <w:r w:rsidR="00AD1DA9" w:rsidRPr="00AD1DA9">
        <w:rPr>
          <w:rFonts w:ascii="游明朝" w:eastAsia="游明朝" w:hAnsi="游明朝" w:cs="游明朝" w:hint="eastAsia"/>
          <w:lang w:eastAsia="ja-JP"/>
        </w:rPr>
        <w:t>史，每⼀天都是活久</w:t>
      </w:r>
      <w:r w:rsidR="00AD1DA9" w:rsidRPr="00AD1DA9">
        <w:rPr>
          <w:rFonts w:hint="eastAsia"/>
          <w:lang w:eastAsia="ja-JP"/>
        </w:rPr>
        <w:t>⻅</w:t>
      </w:r>
      <w:r w:rsidR="00AD1DA9" w:rsidRPr="00AD1DA9">
        <w:rPr>
          <w:rFonts w:ascii="游明朝" w:eastAsia="游明朝" w:hAnsi="游明朝" w:cs="游明朝" w:hint="eastAsia"/>
          <w:lang w:eastAsia="ja-JP"/>
        </w:rPr>
        <w:t>！</w:t>
      </w:r>
      <w:r w:rsidR="00AD1DA9">
        <w:rPr>
          <w:rFonts w:ascii="游明朝" w:eastAsia="游明朝" w:hAnsi="游明朝" w:cs="游明朝" w:hint="eastAsia"/>
          <w:lang w:eastAsia="ja-JP"/>
        </w:rPr>
        <w:t>（中国のことわざ。</w:t>
      </w:r>
      <w:r>
        <w:rPr>
          <w:lang w:eastAsia="ja-JP"/>
        </w:rPr>
        <w:t>一日一日は歴史の中の一日、一日一日は</w:t>
      </w:r>
      <w:r w:rsidR="00AD1DA9">
        <w:rPr>
          <w:rFonts w:hint="eastAsia"/>
          <w:lang w:eastAsia="ja-JP"/>
        </w:rPr>
        <w:t>自分の</w:t>
      </w:r>
      <w:r>
        <w:rPr>
          <w:lang w:eastAsia="ja-JP"/>
        </w:rPr>
        <w:t>人生の中の一日</w:t>
      </w:r>
      <w:r w:rsidR="00AD1DA9">
        <w:rPr>
          <w:rFonts w:hint="eastAsia"/>
          <w:lang w:eastAsia="ja-JP"/>
        </w:rPr>
        <w:t>）“でもあります。2</w:t>
      </w:r>
      <w:r w:rsidR="00AD1DA9">
        <w:rPr>
          <w:lang w:eastAsia="ja-JP"/>
        </w:rPr>
        <w:t>020</w:t>
      </w:r>
      <w:r>
        <w:rPr>
          <w:lang w:eastAsia="ja-JP"/>
        </w:rPr>
        <w:t>年、新たな流行病と米中貿易戦争が激化している。伝染病や貿易戦争の影響で、世界は加速度的に変化していました。</w:t>
      </w:r>
    </w:p>
    <w:p w14:paraId="5DCF0491" w14:textId="77777777" w:rsidR="000E1DC8" w:rsidRDefault="000E1DC8" w:rsidP="00A47859">
      <w:pPr>
        <w:pStyle w:val="af5"/>
        <w:rPr>
          <w:lang w:eastAsia="ja-JP"/>
        </w:rPr>
      </w:pPr>
    </w:p>
    <w:p w14:paraId="0EEFB01B" w14:textId="0B346387" w:rsidR="000E1DC8" w:rsidRPr="000E1DC8" w:rsidRDefault="000E1DC8" w:rsidP="00A47859">
      <w:pPr>
        <w:pStyle w:val="af5"/>
        <w:rPr>
          <w:lang w:eastAsia="ja-JP"/>
        </w:rPr>
      </w:pPr>
      <w:r>
        <w:rPr>
          <w:rFonts w:hint="eastAsia"/>
          <w:lang w:eastAsia="ja-JP"/>
        </w:rPr>
        <w:t>また、このような</w:t>
      </w:r>
      <w:r w:rsidR="00AD1DA9">
        <w:rPr>
          <w:rFonts w:hint="eastAsia"/>
          <w:lang w:eastAsia="ja-JP"/>
        </w:rPr>
        <w:t>歴史的背景の中で、</w:t>
      </w:r>
      <w:r>
        <w:rPr>
          <w:rFonts w:hint="eastAsia"/>
          <w:lang w:eastAsia="ja-JP"/>
        </w:rPr>
        <w:t>オープンソースコミュニティ</w:t>
      </w:r>
      <w:r w:rsidR="00AD1DA9">
        <w:rPr>
          <w:rFonts w:hint="eastAsia"/>
          <w:lang w:eastAsia="ja-JP"/>
        </w:rPr>
        <w:t>は、以下の</w:t>
      </w:r>
      <w:r>
        <w:rPr>
          <w:lang w:eastAsia="ja-JP"/>
        </w:rPr>
        <w:t>3つの傾向を確認しました。</w:t>
      </w:r>
    </w:p>
    <w:p w14:paraId="01E7C16B" w14:textId="20647D27" w:rsidR="000E1DC8" w:rsidRDefault="000E1DC8"/>
    <w:p w14:paraId="4A221443" w14:textId="59EFEC84" w:rsidR="00BA5A47" w:rsidRDefault="00BA5A47" w:rsidP="00BA5A47">
      <w:pPr>
        <w:pStyle w:val="2"/>
        <w:numPr>
          <w:ilvl w:val="0"/>
          <w:numId w:val="1"/>
        </w:numPr>
        <w:rPr>
          <w:rFonts w:asciiTheme="minorEastAsia" w:eastAsiaTheme="minorEastAsia" w:hAnsiTheme="minorEastAsia" w:cs="SimSun"/>
        </w:rPr>
      </w:pPr>
      <w:r>
        <w:rPr>
          <w:rFonts w:ascii="Arial" w:hAnsi="Arial" w:cs="Arial"/>
        </w:rPr>
        <w:t>开源⼤</w:t>
      </w:r>
      <w:r>
        <w:rPr>
          <w:rFonts w:ascii="SimSun" w:eastAsia="SimSun" w:hAnsi="SimSun" w:cs="SimSun" w:hint="eastAsia"/>
        </w:rPr>
        <w:t>发</w:t>
      </w:r>
      <w:r>
        <w:rPr>
          <w:rFonts w:eastAsia="游明朝" w:hint="eastAsia"/>
        </w:rPr>
        <w:t>展以及由</w:t>
      </w:r>
      <w:r>
        <w:rPr>
          <w:rFonts w:ascii="SimSun" w:eastAsia="SimSun" w:hAnsi="SimSun" w:cs="SimSun" w:hint="eastAsia"/>
        </w:rPr>
        <w:t>实</w:t>
      </w:r>
      <w:r>
        <w:rPr>
          <w:rFonts w:eastAsia="游明朝" w:hint="eastAsia"/>
        </w:rPr>
        <w:t>向虚</w:t>
      </w:r>
      <w:r>
        <w:rPr>
          <w:rFonts w:ascii="SimSun" w:eastAsia="SimSun" w:hAnsi="SimSun" w:cs="SimSun" w:hint="eastAsia"/>
        </w:rPr>
        <w:t>进发</w:t>
      </w:r>
      <w:r>
        <w:rPr>
          <w:rFonts w:eastAsia="游明朝" w:hint="eastAsia"/>
        </w:rPr>
        <w:t>的</w:t>
      </w:r>
      <w:r>
        <w:rPr>
          <w:rFonts w:ascii="SimSun" w:eastAsia="SimSun" w:hAnsi="SimSun" w:cs="SimSun" w:hint="eastAsia"/>
        </w:rPr>
        <w:t>趋势</w:t>
      </w:r>
      <w:r>
        <w:rPr>
          <w:rFonts w:asciiTheme="minorEastAsia" w:eastAsiaTheme="minorEastAsia" w:hAnsiTheme="minorEastAsia" w:cs="SimSun" w:hint="eastAsia"/>
        </w:rPr>
        <w:t xml:space="preserve">　オープンソースの大発展は、オンライン・オフラインのどちらにも</w:t>
      </w:r>
    </w:p>
    <w:p w14:paraId="25EF8DAD" w14:textId="77777777" w:rsidR="002E53A2" w:rsidRDefault="002E53A2" w:rsidP="00A47859">
      <w:pPr>
        <w:pStyle w:val="af5"/>
        <w:rPr>
          <w:lang w:eastAsia="ja-JP"/>
        </w:rPr>
      </w:pPr>
      <w:r>
        <w:rPr>
          <w:rFonts w:hint="eastAsia"/>
          <w:lang w:eastAsia="ja-JP"/>
        </w:rPr>
        <w:t>アクティブな</w:t>
      </w:r>
      <w:r>
        <w:rPr>
          <w:lang w:eastAsia="ja-JP"/>
        </w:rPr>
        <w:t>GitHubのリポジトリ数とユーザー数は急速に増加しており（35.3% / 21.2%）、</w:t>
      </w:r>
      <w:proofErr w:type="spellStart"/>
      <w:r>
        <w:rPr>
          <w:lang w:eastAsia="ja-JP"/>
        </w:rPr>
        <w:t>Gitee</w:t>
      </w:r>
      <w:proofErr w:type="spellEnd"/>
      <w:r>
        <w:rPr>
          <w:lang w:eastAsia="ja-JP"/>
        </w:rPr>
        <w:t>のリポジトリ数とユーザー数はさらに驚異的な勢いで増加しています（192% / 162%）。</w:t>
      </w:r>
    </w:p>
    <w:p w14:paraId="721AF259" w14:textId="77777777" w:rsidR="002E53A2" w:rsidRDefault="002E53A2" w:rsidP="00A47859">
      <w:pPr>
        <w:pStyle w:val="af5"/>
        <w:rPr>
          <w:lang w:eastAsia="ja-JP"/>
        </w:rPr>
      </w:pPr>
      <w:r>
        <w:rPr>
          <w:lang w:eastAsia="ja-JP"/>
        </w:rPr>
        <w:t xml:space="preserve"> </w:t>
      </w:r>
    </w:p>
    <w:p w14:paraId="0ED02BA2" w14:textId="2BC6AD21" w:rsidR="002E53A2" w:rsidRDefault="002E53A2" w:rsidP="00A47859">
      <w:pPr>
        <w:pStyle w:val="af5"/>
        <w:rPr>
          <w:lang w:eastAsia="ja-JP"/>
        </w:rPr>
      </w:pPr>
      <w:r>
        <w:rPr>
          <w:rFonts w:hint="eastAsia"/>
          <w:lang w:eastAsia="ja-JP"/>
        </w:rPr>
        <w:t>一方では、長年にわたってオープンソースの上昇傾向が続いています。また、C</w:t>
      </w:r>
      <w:r>
        <w:rPr>
          <w:lang w:eastAsia="ja-JP"/>
        </w:rPr>
        <w:t>ovid-19</w:t>
      </w:r>
      <w:r>
        <w:rPr>
          <w:rFonts w:hint="eastAsia"/>
          <w:lang w:eastAsia="ja-JP"/>
        </w:rPr>
        <w:t>の流行以来、</w:t>
      </w:r>
      <w:r>
        <w:rPr>
          <w:lang w:eastAsia="ja-JP"/>
        </w:rPr>
        <w:t>「</w:t>
      </w:r>
      <w:r>
        <w:rPr>
          <w:rFonts w:hint="eastAsia"/>
          <w:lang w:eastAsia="ja-JP"/>
        </w:rPr>
        <w:t>個人のハッシュタグ化、マルチタレント可（</w:t>
      </w:r>
      <w:r w:rsidRPr="002E53A2">
        <w:rPr>
          <w:rFonts w:hint="eastAsia"/>
          <w:lang w:eastAsia="ja-JP"/>
        </w:rPr>
        <w:t>斜杠化</w:t>
      </w:r>
      <w:r>
        <w:rPr>
          <w:rFonts w:hint="eastAsia"/>
          <w:lang w:eastAsia="ja-JP"/>
        </w:rPr>
        <w:t>）</w:t>
      </w:r>
      <w:r>
        <w:rPr>
          <w:lang w:eastAsia="ja-JP"/>
        </w:rPr>
        <w:t>」、つまり1台のコンピュータ</w:t>
      </w:r>
      <w:r>
        <w:rPr>
          <w:rFonts w:hint="eastAsia"/>
          <w:lang w:eastAsia="ja-JP"/>
        </w:rPr>
        <w:t>を前にアカウントやペルソナを切り替えて多くの</w:t>
      </w:r>
      <w:r>
        <w:rPr>
          <w:lang w:eastAsia="ja-JP"/>
        </w:rPr>
        <w:t>仕事をする機会を促進しているのではないかと私たちは推測しています。</w:t>
      </w:r>
    </w:p>
    <w:p w14:paraId="63269D85" w14:textId="77777777" w:rsidR="002E53A2" w:rsidRDefault="002E53A2" w:rsidP="00A47859">
      <w:pPr>
        <w:pStyle w:val="af5"/>
        <w:rPr>
          <w:lang w:eastAsia="ja-JP"/>
        </w:rPr>
      </w:pPr>
      <w:r>
        <w:rPr>
          <w:rFonts w:hint="eastAsia"/>
          <w:lang w:eastAsia="ja-JP"/>
        </w:rPr>
        <w:t>複数のアイデンティティを簡単に切り替え、複数のトランザクションを非同期で処理することで、開発者がオープンソースに参加する時間と機会を増やすことができます。</w:t>
      </w:r>
    </w:p>
    <w:p w14:paraId="5B75F5F2" w14:textId="77777777" w:rsidR="002E53A2" w:rsidRDefault="002E53A2" w:rsidP="00A47859">
      <w:pPr>
        <w:pStyle w:val="af5"/>
        <w:rPr>
          <w:lang w:eastAsia="ja-JP"/>
        </w:rPr>
      </w:pPr>
    </w:p>
    <w:p w14:paraId="31E29AFF" w14:textId="57691DB4" w:rsidR="00BA5A47" w:rsidRPr="002E53A2" w:rsidRDefault="002E53A2" w:rsidP="00A47859">
      <w:pPr>
        <w:pStyle w:val="af5"/>
        <w:rPr>
          <w:lang w:eastAsia="ja-JP"/>
        </w:rPr>
      </w:pPr>
      <w:r>
        <w:rPr>
          <w:rFonts w:hint="eastAsia"/>
          <w:lang w:eastAsia="ja-JP"/>
        </w:rPr>
        <w:t>もちろん、在宅勤務の影響もあり、バーチャルな世界は人間の生活の中でより大きなものになっています。これでいいのか、他にどんな問題点が出てくるのか。トンネルの中に立っている人間としては、実は推測することは不可能です。</w:t>
      </w:r>
    </w:p>
    <w:p w14:paraId="6552DBF6" w14:textId="129F1767" w:rsidR="00BA5A47" w:rsidRDefault="00BA081D" w:rsidP="00BA081D">
      <w:pPr>
        <w:pStyle w:val="2"/>
        <w:rPr>
          <w:rFonts w:asciiTheme="minorEastAsia" w:eastAsiaTheme="minorEastAsia" w:hAnsiTheme="minorEastAsia" w:cs="SimSun"/>
        </w:rPr>
      </w:pPr>
      <w:r>
        <w:rPr>
          <w:rFonts w:hint="eastAsia"/>
        </w:rPr>
        <w:t>２．</w:t>
      </w:r>
      <w:r w:rsidRPr="00BA081D">
        <w:rPr>
          <w:rFonts w:hint="eastAsia"/>
        </w:rPr>
        <w:t>中国开源崛起以及开源世界分裂的</w:t>
      </w:r>
      <w:r w:rsidRPr="00BA081D">
        <w:rPr>
          <w:rFonts w:ascii="SimSun" w:eastAsia="SimSun" w:hAnsi="SimSun" w:cs="SimSun" w:hint="eastAsia"/>
        </w:rPr>
        <w:t>趋势</w:t>
      </w:r>
      <w:r>
        <w:rPr>
          <w:rFonts w:asciiTheme="minorEastAsia" w:eastAsiaTheme="minorEastAsia" w:hAnsiTheme="minorEastAsia" w:cs="SimSun" w:hint="eastAsia"/>
        </w:rPr>
        <w:t xml:space="preserve">　</w:t>
      </w:r>
      <w:r w:rsidR="0080433D" w:rsidRPr="0080433D">
        <w:rPr>
          <w:rFonts w:asciiTheme="minorEastAsia" w:eastAsiaTheme="minorEastAsia" w:hAnsiTheme="minorEastAsia" w:cs="SimSun" w:hint="eastAsia"/>
        </w:rPr>
        <w:t>中国におけるオープンソースの台頭と分断されたオープンソースの世界の流れ</w:t>
      </w:r>
    </w:p>
    <w:p w14:paraId="5A94690B" w14:textId="74A63C9D" w:rsidR="00A47859" w:rsidRPr="007619DF" w:rsidRDefault="00A47859" w:rsidP="007619DF">
      <w:pPr>
        <w:pStyle w:val="af5"/>
        <w:rPr>
          <w:lang w:eastAsia="ja-JP"/>
        </w:rPr>
      </w:pPr>
      <w:r w:rsidRPr="007619DF">
        <w:rPr>
          <w:lang w:eastAsia="ja-JP"/>
        </w:rPr>
        <w:t>中国</w:t>
      </w:r>
      <w:r w:rsidRPr="007619DF">
        <w:rPr>
          <w:rFonts w:hint="eastAsia"/>
          <w:lang w:eastAsia="ja-JP"/>
        </w:rPr>
        <w:t>オープンソースとその影響力は拡大しています。O</w:t>
      </w:r>
      <w:r w:rsidRPr="007619DF">
        <w:rPr>
          <w:lang w:eastAsia="ja-JP"/>
        </w:rPr>
        <w:t>pen Atom Foundationの設立、</w:t>
      </w:r>
      <w:proofErr w:type="spellStart"/>
      <w:r w:rsidRPr="007619DF">
        <w:rPr>
          <w:rFonts w:hint="eastAsia"/>
          <w:lang w:eastAsia="ja-JP"/>
        </w:rPr>
        <w:t>G</w:t>
      </w:r>
      <w:r w:rsidRPr="007619DF">
        <w:rPr>
          <w:lang w:eastAsia="ja-JP"/>
        </w:rPr>
        <w:t>itee</w:t>
      </w:r>
      <w:proofErr w:type="spellEnd"/>
      <w:r w:rsidRPr="007619DF">
        <w:rPr>
          <w:lang w:eastAsia="ja-JP"/>
        </w:rPr>
        <w:t>の超高速な成長、</w:t>
      </w:r>
      <w:r w:rsidRPr="007619DF">
        <w:rPr>
          <w:rFonts w:hint="eastAsia"/>
          <w:lang w:eastAsia="ja-JP"/>
        </w:rPr>
        <w:t>C</w:t>
      </w:r>
      <w:r w:rsidRPr="007619DF">
        <w:rPr>
          <w:lang w:eastAsia="ja-JP"/>
        </w:rPr>
        <w:t xml:space="preserve">ODE </w:t>
      </w:r>
      <w:proofErr w:type="spellStart"/>
      <w:r w:rsidRPr="007619DF">
        <w:rPr>
          <w:lang w:eastAsia="ja-JP"/>
        </w:rPr>
        <w:t>ChinaCODE</w:t>
      </w:r>
      <w:proofErr w:type="spellEnd"/>
      <w:r w:rsidRPr="007619DF">
        <w:rPr>
          <w:lang w:eastAsia="ja-JP"/>
        </w:rPr>
        <w:t xml:space="preserve"> Chinaの新規リリースなど、中国のオープンソースプロジェクトの影響力が高まっていることから、2020年が中国のオープンソースの台頭の年になったことはすでに確信できます。次のレポートを読んでいる人にとっては、このことの確かな証拠がたくさん出てくるはずです。</w:t>
      </w:r>
    </w:p>
    <w:p w14:paraId="0A8EA344" w14:textId="77777777" w:rsidR="00A47859" w:rsidRPr="007619DF" w:rsidRDefault="00A47859" w:rsidP="007619DF">
      <w:pPr>
        <w:pStyle w:val="af5"/>
        <w:rPr>
          <w:lang w:eastAsia="ja-JP"/>
        </w:rPr>
      </w:pPr>
    </w:p>
    <w:p w14:paraId="1D1A1A22" w14:textId="77777777" w:rsidR="00A47859" w:rsidRPr="007619DF" w:rsidRDefault="00A47859" w:rsidP="007619DF">
      <w:pPr>
        <w:pStyle w:val="af5"/>
        <w:rPr>
          <w:lang w:eastAsia="ja-JP"/>
        </w:rPr>
      </w:pPr>
      <w:r w:rsidRPr="007619DF">
        <w:rPr>
          <w:lang w:eastAsia="ja-JP"/>
        </w:rPr>
        <w:t>しかし、下のデータを見ると、もう一つ注目すべき現象があります。GitHub上で最もアクティブな中国のオープンソースプロジェクトと、</w:t>
      </w:r>
      <w:proofErr w:type="spellStart"/>
      <w:r w:rsidRPr="007619DF">
        <w:rPr>
          <w:lang w:eastAsia="ja-JP"/>
        </w:rPr>
        <w:t>Gitee</w:t>
      </w:r>
      <w:proofErr w:type="spellEnd"/>
      <w:r w:rsidRPr="007619DF">
        <w:rPr>
          <w:lang w:eastAsia="ja-JP"/>
        </w:rPr>
        <w:t>上で最もアクティブなオープンソースプロジェクトの間には、まったく重複はありません。</w:t>
      </w:r>
    </w:p>
    <w:p w14:paraId="70DFE9D7" w14:textId="77777777" w:rsidR="00A47859" w:rsidRPr="007619DF" w:rsidRDefault="00A47859" w:rsidP="007619DF">
      <w:pPr>
        <w:pStyle w:val="af5"/>
        <w:rPr>
          <w:lang w:eastAsia="ja-JP"/>
        </w:rPr>
      </w:pPr>
      <w:proofErr w:type="spellStart"/>
      <w:r w:rsidRPr="007619DF">
        <w:rPr>
          <w:lang w:eastAsia="ja-JP"/>
        </w:rPr>
        <w:t>Gitee</w:t>
      </w:r>
      <w:proofErr w:type="spellEnd"/>
      <w:r w:rsidRPr="007619DF">
        <w:rPr>
          <w:lang w:eastAsia="ja-JP"/>
        </w:rPr>
        <w:t>が急速なペースで成長を続ける中、中国の高品質なオープンソースプロジェクトがどんどん増えていくことは間違いありません。</w:t>
      </w:r>
    </w:p>
    <w:p w14:paraId="591AE15A" w14:textId="265808E0" w:rsidR="00A47859" w:rsidRPr="007619DF" w:rsidRDefault="00A47859" w:rsidP="007619DF">
      <w:pPr>
        <w:pStyle w:val="af5"/>
        <w:rPr>
          <w:lang w:eastAsia="ja-JP"/>
        </w:rPr>
      </w:pPr>
      <w:proofErr w:type="spellStart"/>
      <w:r w:rsidRPr="007619DF">
        <w:rPr>
          <w:lang w:eastAsia="ja-JP"/>
        </w:rPr>
        <w:t>Gitee</w:t>
      </w:r>
      <w:proofErr w:type="spellEnd"/>
      <w:r w:rsidRPr="007619DF">
        <w:rPr>
          <w:lang w:eastAsia="ja-JP"/>
        </w:rPr>
        <w:t>上でオープンソース化すること</w:t>
      </w:r>
      <w:r w:rsidR="007619DF" w:rsidRPr="007619DF">
        <w:rPr>
          <w:lang w:eastAsia="ja-JP"/>
        </w:rPr>
        <w:t>は、</w:t>
      </w:r>
      <w:r w:rsidRPr="007619DF">
        <w:rPr>
          <w:lang w:eastAsia="ja-JP"/>
        </w:rPr>
        <w:t>かつて友人が言っていた「一つの世界、二つのシステム」が徐々に現実のものとなっていく。</w:t>
      </w:r>
    </w:p>
    <w:p w14:paraId="14C71ECA" w14:textId="29585DF9" w:rsidR="00BA081D" w:rsidRDefault="007619DF" w:rsidP="003646E1">
      <w:pPr>
        <w:pStyle w:val="af5"/>
        <w:rPr>
          <w:lang w:eastAsia="ja-JP"/>
        </w:rPr>
      </w:pPr>
      <w:r w:rsidRPr="007619DF">
        <w:rPr>
          <w:lang w:eastAsia="ja-JP"/>
        </w:rPr>
        <w:t>しかし我々は、</w:t>
      </w:r>
      <w:r w:rsidR="00A47859" w:rsidRPr="007619DF">
        <w:rPr>
          <w:lang w:eastAsia="ja-JP"/>
        </w:rPr>
        <w:t>中国のオープンソースが世界から孤立するような形で"台頭"してしまう</w:t>
      </w:r>
      <w:r w:rsidRPr="007619DF">
        <w:rPr>
          <w:lang w:eastAsia="ja-JP"/>
        </w:rPr>
        <w:t>ことは</w:t>
      </w:r>
      <w:r w:rsidR="00A47859" w:rsidRPr="007619DF">
        <w:rPr>
          <w:lang w:eastAsia="ja-JP"/>
        </w:rPr>
        <w:t>、私たちが望む未来ではありません。</w:t>
      </w:r>
    </w:p>
    <w:p w14:paraId="3E19DC85" w14:textId="012DA39A" w:rsidR="003646E1" w:rsidRDefault="003646E1" w:rsidP="003646E1">
      <w:pPr>
        <w:pStyle w:val="af5"/>
        <w:rPr>
          <w:lang w:eastAsia="ja-JP"/>
        </w:rPr>
      </w:pPr>
    </w:p>
    <w:p w14:paraId="4EE9F0C9" w14:textId="535EDD26" w:rsidR="003646E1" w:rsidRDefault="003646E1" w:rsidP="003646E1">
      <w:pPr>
        <w:pStyle w:val="af5"/>
        <w:rPr>
          <w:rFonts w:asciiTheme="minorEastAsia" w:eastAsiaTheme="minorEastAsia" w:hAnsiTheme="minorEastAsia"/>
          <w:lang w:eastAsia="ja-JP"/>
        </w:rPr>
      </w:pPr>
      <w:r>
        <w:rPr>
          <w:rFonts w:asciiTheme="minorEastAsia" w:eastAsiaTheme="minorEastAsia" w:hAnsiTheme="minorEastAsia" w:hint="eastAsia"/>
          <w:lang w:eastAsia="ja-JP"/>
        </w:rPr>
        <w:t>訳註：中国オープンソースコミュニティは、「自分たちが原因で分断を招いた」とは思っていません。実際に、</w:t>
      </w:r>
      <w:proofErr w:type="spellStart"/>
      <w:r>
        <w:rPr>
          <w:rFonts w:asciiTheme="minorEastAsia" w:eastAsiaTheme="minorEastAsia" w:hAnsiTheme="minorEastAsia" w:hint="eastAsia"/>
          <w:lang w:eastAsia="ja-JP"/>
        </w:rPr>
        <w:t>G</w:t>
      </w:r>
      <w:r>
        <w:rPr>
          <w:rFonts w:asciiTheme="minorEastAsia" w:eastAsiaTheme="minorEastAsia" w:hAnsiTheme="minorEastAsia"/>
          <w:lang w:eastAsia="ja-JP"/>
        </w:rPr>
        <w:t>itee</w:t>
      </w:r>
      <w:proofErr w:type="spellEnd"/>
      <w:r>
        <w:rPr>
          <w:rFonts w:asciiTheme="minorEastAsia" w:eastAsiaTheme="minorEastAsia" w:hAnsiTheme="minorEastAsia" w:hint="eastAsia"/>
          <w:lang w:eastAsia="ja-JP"/>
        </w:rPr>
        <w:t>躍進のきっかけはG</w:t>
      </w:r>
      <w:r>
        <w:rPr>
          <w:rFonts w:asciiTheme="minorEastAsia" w:eastAsiaTheme="minorEastAsia" w:hAnsiTheme="minorEastAsia"/>
          <w:lang w:eastAsia="ja-JP"/>
        </w:rPr>
        <w:t>itHub</w:t>
      </w:r>
      <w:r>
        <w:rPr>
          <w:rFonts w:asciiTheme="minorEastAsia" w:eastAsiaTheme="minorEastAsia" w:hAnsiTheme="minorEastAsia" w:hint="eastAsia"/>
          <w:lang w:eastAsia="ja-JP"/>
        </w:rPr>
        <w:t>がアメリカ政府の要請で一部の国へのアクセスを止めたことがきっかけです。オープンソースコミュニティの目的は政府に従うことでも反抗することでもなくコードを書くことです。訳者は、多くの中国人開発者と同じく、</w:t>
      </w:r>
      <w:proofErr w:type="spellStart"/>
      <w:r>
        <w:rPr>
          <w:rFonts w:asciiTheme="minorEastAsia" w:eastAsiaTheme="minorEastAsia" w:hAnsiTheme="minorEastAsia" w:hint="eastAsia"/>
          <w:lang w:eastAsia="ja-JP"/>
        </w:rPr>
        <w:t>G</w:t>
      </w:r>
      <w:r>
        <w:rPr>
          <w:rFonts w:asciiTheme="minorEastAsia" w:eastAsiaTheme="minorEastAsia" w:hAnsiTheme="minorEastAsia"/>
          <w:lang w:eastAsia="ja-JP"/>
        </w:rPr>
        <w:t>itee</w:t>
      </w:r>
      <w:proofErr w:type="spellEnd"/>
      <w:r>
        <w:rPr>
          <w:rFonts w:asciiTheme="minorEastAsia" w:eastAsiaTheme="minorEastAsia" w:hAnsiTheme="minorEastAsia" w:hint="eastAsia"/>
          <w:lang w:eastAsia="ja-JP"/>
        </w:rPr>
        <w:t>が中国のオープンソース開発者を助けることは素晴らしいことだと思っていますし、開発者が何かを我慢して別のプラットフォーム（たとえばV</w:t>
      </w:r>
      <w:r>
        <w:rPr>
          <w:rFonts w:asciiTheme="minorEastAsia" w:eastAsiaTheme="minorEastAsia" w:hAnsiTheme="minorEastAsia"/>
          <w:lang w:eastAsia="ja-JP"/>
        </w:rPr>
        <w:t>PN</w:t>
      </w:r>
      <w:r>
        <w:rPr>
          <w:rFonts w:asciiTheme="minorEastAsia" w:eastAsiaTheme="minorEastAsia" w:hAnsiTheme="minorEastAsia" w:hint="eastAsia"/>
          <w:lang w:eastAsia="ja-JP"/>
        </w:rPr>
        <w:t>越しにG</w:t>
      </w:r>
      <w:r>
        <w:rPr>
          <w:rFonts w:asciiTheme="minorEastAsia" w:eastAsiaTheme="minorEastAsia" w:hAnsiTheme="minorEastAsia"/>
          <w:lang w:eastAsia="ja-JP"/>
        </w:rPr>
        <w:t>itHub</w:t>
      </w:r>
      <w:r>
        <w:rPr>
          <w:rFonts w:asciiTheme="minorEastAsia" w:eastAsiaTheme="minorEastAsia" w:hAnsiTheme="minorEastAsia" w:hint="eastAsia"/>
          <w:lang w:eastAsia="ja-JP"/>
        </w:rPr>
        <w:t>）を使うよりも良いことだと思っています。</w:t>
      </w:r>
    </w:p>
    <w:p w14:paraId="7956DFBB" w14:textId="7DB9AEC1" w:rsidR="003646E1" w:rsidRDefault="003646E1" w:rsidP="003646E1">
      <w:pPr>
        <w:pStyle w:val="af5"/>
        <w:rPr>
          <w:rFonts w:asciiTheme="minorEastAsia" w:eastAsiaTheme="minorEastAsia" w:hAnsiTheme="minorEastAsia"/>
          <w:lang w:eastAsia="ja-JP"/>
        </w:rPr>
      </w:pPr>
    </w:p>
    <w:p w14:paraId="56CF8B64" w14:textId="5B73E480" w:rsidR="003646E1" w:rsidRPr="00C45E12" w:rsidRDefault="00C45E12" w:rsidP="00C45E12">
      <w:pPr>
        <w:pStyle w:val="2"/>
      </w:pPr>
      <w:r w:rsidRPr="00C45E12">
        <w:rPr>
          <w:rFonts w:hint="eastAsia"/>
        </w:rPr>
        <w:t>3</w:t>
      </w:r>
      <w:r w:rsidRPr="00C45E12">
        <w:t>..开源向善以及我</w:t>
      </w:r>
      <w:r w:rsidRPr="00C45E12">
        <w:rPr>
          <w:rFonts w:ascii="Microsoft YaHei" w:eastAsia="Microsoft YaHei" w:hAnsi="Microsoft YaHei" w:cs="Microsoft YaHei" w:hint="eastAsia"/>
        </w:rPr>
        <w:t>们</w:t>
      </w:r>
      <w:r w:rsidRPr="00C45E12">
        <w:rPr>
          <w:rFonts w:ascii="游ゴシック Light" w:eastAsia="游ゴシック Light" w:hAnsi="游ゴシック Light" w:cs="游ゴシック Light" w:hint="eastAsia"/>
        </w:rPr>
        <w:t>尚未做好准</w:t>
      </w:r>
      <w:r w:rsidRPr="00C45E12">
        <w:rPr>
          <w:rFonts w:ascii="Microsoft YaHei" w:eastAsia="Microsoft YaHei" w:hAnsi="Microsoft YaHei" w:cs="Microsoft YaHei" w:hint="eastAsia"/>
        </w:rPr>
        <w:t>备</w:t>
      </w:r>
      <w:r w:rsidRPr="00C45E12">
        <w:t xml:space="preserve">　</w:t>
      </w:r>
      <w:r w:rsidRPr="00C45E12">
        <w:rPr>
          <w:rFonts w:hint="eastAsia"/>
        </w:rPr>
        <w:t>O</w:t>
      </w:r>
      <w:r w:rsidRPr="00C45E12">
        <w:t xml:space="preserve">pen Source </w:t>
      </w:r>
      <w:r w:rsidR="00FC7A54">
        <w:t>for</w:t>
      </w:r>
      <w:r w:rsidRPr="00C45E12">
        <w:t xml:space="preserve"> Goodと、その準備が充分にできていない我々</w:t>
      </w:r>
    </w:p>
    <w:p w14:paraId="1F7AAA4A" w14:textId="3FE39D5E" w:rsidR="003646E1" w:rsidRPr="003646E1" w:rsidRDefault="003646E1" w:rsidP="003646E1">
      <w:pPr>
        <w:pStyle w:val="af5"/>
        <w:rPr>
          <w:rFonts w:asciiTheme="minorEastAsia" w:eastAsiaTheme="minorEastAsia" w:hAnsiTheme="minorEastAsia"/>
          <w:lang w:eastAsia="ja-JP"/>
        </w:rPr>
      </w:pPr>
    </w:p>
    <w:p w14:paraId="10B5EDF0" w14:textId="4F3DE9AA" w:rsidR="00AF7570" w:rsidRPr="00AF7570" w:rsidRDefault="00F21A16" w:rsidP="00AF7570">
      <w:pPr>
        <w:pStyle w:val="af5"/>
        <w:rPr>
          <w:lang w:eastAsia="ja-JP"/>
        </w:rPr>
      </w:pPr>
      <w:r>
        <w:rPr>
          <w:rFonts w:eastAsiaTheme="minorEastAsia" w:hint="eastAsia"/>
          <w:lang w:eastAsia="ja-JP"/>
        </w:rPr>
        <w:t>C</w:t>
      </w:r>
      <w:r>
        <w:rPr>
          <w:rFonts w:eastAsiaTheme="minorEastAsia"/>
          <w:lang w:eastAsia="ja-JP"/>
        </w:rPr>
        <w:t>ovid-19</w:t>
      </w:r>
      <w:r w:rsidR="00AF7570" w:rsidRPr="00AF7570">
        <w:rPr>
          <w:lang w:eastAsia="ja-JP"/>
        </w:rPr>
        <w:t>の発生以来、多くのオープンソースの人々が、</w:t>
      </w:r>
      <w:r>
        <w:rPr>
          <w:rFonts w:eastAsiaTheme="minorEastAsia" w:hint="eastAsia"/>
          <w:lang w:eastAsia="ja-JP"/>
        </w:rPr>
        <w:t>C</w:t>
      </w:r>
      <w:r>
        <w:rPr>
          <w:rFonts w:eastAsiaTheme="minorEastAsia"/>
          <w:lang w:eastAsia="ja-JP"/>
        </w:rPr>
        <w:t>ovid-19</w:t>
      </w:r>
      <w:r w:rsidR="00AF7570" w:rsidRPr="00AF7570">
        <w:rPr>
          <w:lang w:eastAsia="ja-JP"/>
        </w:rPr>
        <w:t>との戦いに関連した一つのオープンソースプロジェクトに時間とエネルギーと技術と知恵を注ぎ込み、その結果、医療、伝染病予防、公共福祉、救済のための多くのオープンソース組織やオープンソースプロジェクトが生まれてきました。典型的な例としては、wuhan2020があります。</w:t>
      </w:r>
    </w:p>
    <w:p w14:paraId="2E75BF3E" w14:textId="77777777" w:rsidR="00AF7570" w:rsidRPr="00AF7570" w:rsidRDefault="00AF7570" w:rsidP="00AF7570">
      <w:pPr>
        <w:pStyle w:val="af5"/>
        <w:rPr>
          <w:lang w:eastAsia="ja-JP"/>
        </w:rPr>
      </w:pPr>
    </w:p>
    <w:p w14:paraId="76368A0F" w14:textId="77777777" w:rsidR="00AF7570" w:rsidRPr="00AF7570" w:rsidRDefault="00AF7570" w:rsidP="00AF7570">
      <w:pPr>
        <w:pStyle w:val="af5"/>
        <w:rPr>
          <w:lang w:eastAsia="ja-JP"/>
        </w:rPr>
      </w:pPr>
      <w:r w:rsidRPr="00AF7570">
        <w:rPr>
          <w:lang w:eastAsia="ja-JP"/>
        </w:rPr>
        <w:t>そこで、2020年中国オープンソース会議の企画の際には、迷わず「Open Source for Good」をテーマに選びましたが、これも多くの講師、参加者、スポンサーの方々から満場一致で承認されました。</w:t>
      </w:r>
    </w:p>
    <w:p w14:paraId="255B47CE" w14:textId="77777777" w:rsidR="00AF7570" w:rsidRPr="00AF7570" w:rsidRDefault="00AF7570" w:rsidP="00AF7570">
      <w:pPr>
        <w:pStyle w:val="af5"/>
        <w:rPr>
          <w:lang w:eastAsia="ja-JP"/>
        </w:rPr>
      </w:pPr>
    </w:p>
    <w:p w14:paraId="39DE621C" w14:textId="1CBA8C04" w:rsidR="00AF7570" w:rsidRPr="00AF7570" w:rsidRDefault="00AF7570" w:rsidP="00AF7570">
      <w:pPr>
        <w:pStyle w:val="af5"/>
        <w:rPr>
          <w:lang w:eastAsia="ja-JP"/>
        </w:rPr>
      </w:pPr>
      <w:r w:rsidRPr="00AF7570">
        <w:rPr>
          <w:lang w:eastAsia="ja-JP"/>
        </w:rPr>
        <w:t>しかし、次はどうすればいいのでしょうか？</w:t>
      </w:r>
      <w:r w:rsidR="00B84ABB">
        <w:rPr>
          <w:lang w:eastAsia="ja-JP"/>
        </w:rPr>
        <w:t>Covid-19</w:t>
      </w:r>
      <w:r w:rsidRPr="00AF7570">
        <w:rPr>
          <w:lang w:eastAsia="ja-JP"/>
        </w:rPr>
        <w:t>との闘いのために集められたプロジェクト、経験、教訓は、どのように「組織化、パッケージ化、モジュール化」され、将来のサプライズに備えるべきなのでしょうか？これらはいずれも長期的な反省と改善のための領域です。</w:t>
      </w:r>
    </w:p>
    <w:p w14:paraId="23668F76" w14:textId="77777777" w:rsidR="00AF7570" w:rsidRPr="00AF7570" w:rsidRDefault="00AF7570" w:rsidP="00AF7570">
      <w:pPr>
        <w:pStyle w:val="af5"/>
        <w:rPr>
          <w:lang w:eastAsia="ja-JP"/>
        </w:rPr>
      </w:pPr>
    </w:p>
    <w:p w14:paraId="309A59B1" w14:textId="77777777" w:rsidR="00AF7570" w:rsidRPr="00AF7570" w:rsidRDefault="00AF7570" w:rsidP="00AF7570">
      <w:pPr>
        <w:pStyle w:val="af5"/>
        <w:rPr>
          <w:lang w:eastAsia="ja-JP"/>
        </w:rPr>
      </w:pPr>
      <w:r w:rsidRPr="00AF7570">
        <w:rPr>
          <w:lang w:eastAsia="ja-JP"/>
        </w:rPr>
        <w:t>完全かつ客観的、包括的で有益な報告書として、上記のことだけではなく、議論する価値のある問題点は確かにありますので、以下の報告書をお読みになり、いつでも共有していただけることを歓迎します。</w:t>
      </w:r>
    </w:p>
    <w:p w14:paraId="1A18F9BD" w14:textId="1C6D2CA4" w:rsidR="003646E1" w:rsidRDefault="003646E1" w:rsidP="003646E1">
      <w:pPr>
        <w:pStyle w:val="af5"/>
        <w:rPr>
          <w:rFonts w:eastAsiaTheme="minorEastAsia"/>
          <w:lang w:eastAsia="ja-JP"/>
        </w:rPr>
      </w:pPr>
    </w:p>
    <w:p w14:paraId="366A4A85" w14:textId="77777777" w:rsidR="00294152" w:rsidRPr="00294152" w:rsidRDefault="00294152" w:rsidP="00294152">
      <w:pPr>
        <w:pStyle w:val="af5"/>
        <w:rPr>
          <w:rFonts w:eastAsiaTheme="minorEastAsia"/>
          <w:lang w:eastAsia="zh-CN"/>
        </w:rPr>
      </w:pPr>
      <w:r w:rsidRPr="00294152">
        <w:rPr>
          <w:rFonts w:eastAsiaTheme="minorEastAsia" w:hint="eastAsia"/>
          <w:lang w:eastAsia="zh-CN"/>
        </w:rPr>
        <w:t>庄表</w:t>
      </w:r>
      <w:r w:rsidRPr="00294152">
        <w:rPr>
          <w:rFonts w:ascii="SimSun" w:eastAsia="SimSun" w:hAnsi="SimSun" w:cs="SimSun" w:hint="eastAsia"/>
          <w:lang w:eastAsia="zh-CN"/>
        </w:rPr>
        <w:t>伟</w:t>
      </w:r>
      <w:r w:rsidRPr="00294152">
        <w:rPr>
          <w:rFonts w:ascii="游明朝" w:eastAsia="游明朝" w:hAnsi="游明朝" w:cs="游明朝" w:hint="eastAsia"/>
          <w:lang w:eastAsia="zh-CN"/>
        </w:rPr>
        <w:t>，开源社理事</w:t>
      </w:r>
      <w:r w:rsidRPr="00294152">
        <w:rPr>
          <w:rFonts w:hint="eastAsia"/>
          <w:lang w:eastAsia="zh-CN"/>
        </w:rPr>
        <w:t>⻓</w:t>
      </w:r>
    </w:p>
    <w:p w14:paraId="23565018" w14:textId="39A80A63" w:rsidR="00294152" w:rsidRDefault="00294152" w:rsidP="00294152">
      <w:pPr>
        <w:pStyle w:val="af5"/>
        <w:rPr>
          <w:rFonts w:eastAsia="DengXian"/>
          <w:lang w:eastAsia="zh-CN"/>
        </w:rPr>
      </w:pPr>
      <w:r w:rsidRPr="00294152">
        <w:rPr>
          <w:rFonts w:eastAsiaTheme="minorEastAsia"/>
          <w:lang w:eastAsia="zh-CN"/>
        </w:rPr>
        <w:t xml:space="preserve">2021 </w:t>
      </w:r>
      <w:r w:rsidRPr="00294152">
        <w:rPr>
          <w:rFonts w:eastAsiaTheme="minorEastAsia"/>
          <w:lang w:eastAsia="zh-CN"/>
        </w:rPr>
        <w:t>年</w:t>
      </w:r>
      <w:r w:rsidRPr="00294152">
        <w:rPr>
          <w:rFonts w:eastAsiaTheme="minorEastAsia"/>
          <w:lang w:eastAsia="zh-CN"/>
        </w:rPr>
        <w:t xml:space="preserve"> 1 </w:t>
      </w:r>
      <w:r w:rsidRPr="00294152">
        <w:rPr>
          <w:rFonts w:eastAsiaTheme="minorEastAsia" w:hint="eastAsia"/>
          <w:lang w:eastAsia="zh-CN"/>
        </w:rPr>
        <w:t>⽉</w:t>
      </w:r>
      <w:r w:rsidRPr="00294152">
        <w:rPr>
          <w:rFonts w:eastAsiaTheme="minorEastAsia"/>
          <w:lang w:eastAsia="zh-CN"/>
        </w:rPr>
        <w:t xml:space="preserve"> 16 </w:t>
      </w:r>
      <w:r w:rsidRPr="00294152">
        <w:rPr>
          <w:rFonts w:eastAsiaTheme="minorEastAsia" w:hint="eastAsia"/>
          <w:lang w:eastAsia="zh-CN"/>
        </w:rPr>
        <w:t>⽇</w:t>
      </w:r>
    </w:p>
    <w:p w14:paraId="7EA354B9" w14:textId="5AF63876" w:rsidR="00294152" w:rsidRDefault="00294152" w:rsidP="00294152">
      <w:pPr>
        <w:pStyle w:val="af5"/>
        <w:rPr>
          <w:rFonts w:eastAsia="DengXian"/>
          <w:lang w:eastAsia="zh-CN"/>
        </w:rPr>
      </w:pPr>
    </w:p>
    <w:p w14:paraId="128AEA4D" w14:textId="0A761109" w:rsidR="00294152" w:rsidRPr="00294152" w:rsidRDefault="00CD3550" w:rsidP="00294152">
      <w:pPr>
        <w:widowControl w:val="0"/>
        <w:autoSpaceDE w:val="0"/>
        <w:autoSpaceDN w:val="0"/>
        <w:adjustRightInd w:val="0"/>
        <w:spacing w:after="0" w:line="240" w:lineRule="auto"/>
        <w:rPr>
          <w:rFonts w:ascii="Arial" w:hAnsi="Arial" w:cs="Arial"/>
          <w:b/>
          <w:bCs/>
          <w:color w:val="000000"/>
          <w:sz w:val="19"/>
          <w:szCs w:val="19"/>
        </w:rPr>
      </w:pPr>
      <w:r>
        <w:rPr>
          <w:rFonts w:ascii="Arial" w:hAnsi="Arial" w:cs="Arial" w:hint="eastAsia"/>
          <w:b/>
          <w:bCs/>
          <w:color w:val="000000"/>
          <w:sz w:val="19"/>
          <w:szCs w:val="19"/>
        </w:rPr>
        <w:t>レビュアー</w:t>
      </w:r>
      <w:r w:rsidR="00294152" w:rsidRPr="00294152">
        <w:rPr>
          <w:rFonts w:ascii="游明朝" w:eastAsia="游明朝" w:hAnsi="游明朝" w:cs="游明朝" w:hint="eastAsia"/>
          <w:b/>
          <w:bCs/>
          <w:color w:val="000000"/>
          <w:sz w:val="19"/>
          <w:szCs w:val="19"/>
        </w:rPr>
        <w:t>：</w:t>
      </w:r>
    </w:p>
    <w:p w14:paraId="764B3867" w14:textId="531D8B0D" w:rsidR="00294152" w:rsidRDefault="00294152" w:rsidP="00294152">
      <w:pPr>
        <w:widowControl w:val="0"/>
        <w:autoSpaceDE w:val="0"/>
        <w:autoSpaceDN w:val="0"/>
        <w:adjustRightInd w:val="0"/>
        <w:spacing w:after="0" w:line="240" w:lineRule="auto"/>
        <w:rPr>
          <w:rFonts w:ascii="Arial" w:hAnsi="Arial" w:cs="Arial"/>
          <w:color w:val="494949"/>
          <w:sz w:val="19"/>
          <w:szCs w:val="19"/>
        </w:rPr>
      </w:pPr>
      <w:r>
        <w:rPr>
          <w:rFonts w:ascii="icomoon" w:eastAsia="icomoon" w:hAnsi="Arial" w:cs="icomoon" w:hint="eastAsia"/>
          <w:color w:val="494949"/>
          <w:sz w:val="19"/>
          <w:szCs w:val="19"/>
        </w:rPr>
        <w:t></w:t>
      </w:r>
      <w:r>
        <w:rPr>
          <w:rFonts w:ascii="icomoon" w:eastAsia="icomoon" w:hAnsi="Arial" w:cs="icomoon"/>
          <w:color w:val="494949"/>
          <w:sz w:val="19"/>
          <w:szCs w:val="19"/>
        </w:rPr>
        <w:t xml:space="preserve"> </w:t>
      </w:r>
      <w:r>
        <w:rPr>
          <w:rFonts w:ascii="Arial" w:hAnsi="Arial" w:cs="Arial"/>
          <w:color w:val="000000"/>
          <w:sz w:val="19"/>
          <w:szCs w:val="19"/>
        </w:rPr>
        <w:t>吴晟</w:t>
      </w:r>
      <w:r>
        <w:rPr>
          <w:rFonts w:ascii="Arial" w:hAnsi="Arial" w:cs="Arial"/>
          <w:color w:val="494949"/>
          <w:sz w:val="19"/>
          <w:szCs w:val="19"/>
        </w:rPr>
        <w:t>，</w:t>
      </w:r>
      <w:r>
        <w:rPr>
          <w:rFonts w:ascii="Arial" w:hAnsi="Arial" w:cs="Arial"/>
          <w:color w:val="494949"/>
          <w:sz w:val="19"/>
          <w:szCs w:val="19"/>
        </w:rPr>
        <w:t xml:space="preserve">Apache </w:t>
      </w:r>
      <w:r>
        <w:rPr>
          <w:rFonts w:asciiTheme="minorEastAsia" w:hAnsiTheme="minorEastAsia" w:cs="SimSun" w:hint="eastAsia"/>
          <w:color w:val="494949"/>
          <w:sz w:val="19"/>
          <w:szCs w:val="19"/>
        </w:rPr>
        <w:t>Software</w:t>
      </w:r>
      <w:r>
        <w:rPr>
          <w:rFonts w:asciiTheme="minorEastAsia" w:hAnsiTheme="minorEastAsia" w:cs="SimSun"/>
          <w:color w:val="494949"/>
          <w:sz w:val="19"/>
          <w:szCs w:val="19"/>
        </w:rPr>
        <w:t xml:space="preserve"> Foundation</w:t>
      </w:r>
      <w:r>
        <w:rPr>
          <w:rFonts w:ascii="Arial" w:hAnsi="Arial" w:cs="Arial"/>
          <w:color w:val="494949"/>
          <w:sz w:val="19"/>
          <w:szCs w:val="19"/>
        </w:rPr>
        <w:t xml:space="preserve"> Member</w:t>
      </w:r>
      <w:r>
        <w:rPr>
          <w:rFonts w:ascii="Arial" w:hAnsi="Arial" w:cs="Arial"/>
          <w:color w:val="494949"/>
          <w:sz w:val="19"/>
          <w:szCs w:val="19"/>
        </w:rPr>
        <w:t>，</w:t>
      </w:r>
      <w:r>
        <w:rPr>
          <w:rFonts w:ascii="Arial" w:hAnsi="Arial" w:cs="Arial"/>
          <w:color w:val="494949"/>
          <w:sz w:val="19"/>
          <w:szCs w:val="19"/>
        </w:rPr>
        <w:t xml:space="preserve">Apache Local Community </w:t>
      </w:r>
      <w:r>
        <w:rPr>
          <w:rFonts w:ascii="SimSun" w:eastAsia="SimSun" w:hAnsi="SimSun" w:cs="SimSun" w:hint="eastAsia"/>
          <w:color w:val="494949"/>
          <w:sz w:val="19"/>
          <w:szCs w:val="19"/>
        </w:rPr>
        <w:t>联</w:t>
      </w:r>
      <w:r>
        <w:rPr>
          <w:rFonts w:ascii="游明朝" w:eastAsia="游明朝" w:hAnsi="游明朝" w:cs="游明朝" w:hint="eastAsia"/>
          <w:color w:val="494949"/>
          <w:sz w:val="19"/>
          <w:szCs w:val="19"/>
        </w:rPr>
        <w:t>合</w:t>
      </w:r>
      <w:r>
        <w:rPr>
          <w:rFonts w:ascii="SimSun" w:eastAsia="SimSun" w:hAnsi="SimSun" w:cs="SimSun" w:hint="eastAsia"/>
          <w:color w:val="494949"/>
          <w:sz w:val="19"/>
          <w:szCs w:val="19"/>
        </w:rPr>
        <w:t>创</w:t>
      </w:r>
      <w:r>
        <w:rPr>
          <w:rFonts w:ascii="游明朝" w:eastAsia="游明朝" w:hAnsi="游明朝" w:cs="游明朝" w:hint="eastAsia"/>
          <w:color w:val="494949"/>
          <w:sz w:val="19"/>
          <w:szCs w:val="19"/>
        </w:rPr>
        <w:t>始⼈</w:t>
      </w:r>
    </w:p>
    <w:p w14:paraId="3EBFBC9B" w14:textId="23DD18B2" w:rsidR="00294152" w:rsidRDefault="00294152" w:rsidP="00294152">
      <w:pPr>
        <w:widowControl w:val="0"/>
        <w:autoSpaceDE w:val="0"/>
        <w:autoSpaceDN w:val="0"/>
        <w:adjustRightInd w:val="0"/>
        <w:spacing w:after="0" w:line="240" w:lineRule="auto"/>
        <w:rPr>
          <w:rFonts w:ascii="Arial" w:hAnsi="Arial" w:cs="Arial"/>
          <w:color w:val="494949"/>
          <w:sz w:val="19"/>
          <w:szCs w:val="19"/>
        </w:rPr>
      </w:pPr>
      <w:r>
        <w:rPr>
          <w:rFonts w:ascii="icomoon" w:eastAsia="icomoon" w:hAnsi="Arial" w:cs="icomoon" w:hint="eastAsia"/>
          <w:color w:val="494949"/>
          <w:sz w:val="19"/>
          <w:szCs w:val="19"/>
        </w:rPr>
        <w:t></w:t>
      </w:r>
      <w:r>
        <w:rPr>
          <w:rFonts w:ascii="icomoon" w:eastAsia="icomoon" w:hAnsi="Arial" w:cs="icomoon"/>
          <w:color w:val="494949"/>
          <w:sz w:val="19"/>
          <w:szCs w:val="19"/>
        </w:rPr>
        <w:t xml:space="preserve"> </w:t>
      </w:r>
      <w:r>
        <w:rPr>
          <w:rFonts w:ascii="Arial" w:hAnsi="Arial" w:cs="Arial"/>
          <w:color w:val="000000"/>
          <w:sz w:val="19"/>
          <w:szCs w:val="19"/>
        </w:rPr>
        <w:t>⻩</w:t>
      </w:r>
      <w:r>
        <w:rPr>
          <w:rFonts w:ascii="SimSun" w:eastAsia="SimSun" w:hAnsi="SimSun" w:cs="SimSun" w:hint="eastAsia"/>
          <w:color w:val="000000"/>
          <w:sz w:val="19"/>
          <w:szCs w:val="19"/>
        </w:rPr>
        <w:t>东</w:t>
      </w:r>
      <w:r>
        <w:rPr>
          <w:rFonts w:ascii="游明朝" w:eastAsia="游明朝" w:hAnsi="游明朝" w:cs="游明朝" w:hint="eastAsia"/>
          <w:color w:val="000000"/>
          <w:sz w:val="19"/>
          <w:szCs w:val="19"/>
        </w:rPr>
        <w:t>旭</w:t>
      </w:r>
      <w:r>
        <w:rPr>
          <w:rFonts w:ascii="Arial" w:hAnsi="Arial" w:cs="Arial"/>
          <w:color w:val="494949"/>
          <w:sz w:val="19"/>
          <w:szCs w:val="19"/>
        </w:rPr>
        <w:t>，</w:t>
      </w:r>
      <w:proofErr w:type="spellStart"/>
      <w:r>
        <w:rPr>
          <w:rFonts w:ascii="Arial" w:hAnsi="Arial" w:cs="Arial"/>
          <w:color w:val="494949"/>
          <w:sz w:val="19"/>
          <w:szCs w:val="19"/>
        </w:rPr>
        <w:t>PingCAP</w:t>
      </w:r>
      <w:proofErr w:type="spellEnd"/>
      <w:r>
        <w:rPr>
          <w:rFonts w:ascii="Arial" w:hAnsi="Arial" w:cs="Arial"/>
          <w:color w:val="494949"/>
          <w:sz w:val="19"/>
          <w:szCs w:val="19"/>
        </w:rPr>
        <w:t xml:space="preserve"> </w:t>
      </w:r>
      <w:r>
        <w:rPr>
          <w:rFonts w:ascii="SimSun" w:eastAsia="SimSun" w:hAnsi="SimSun" w:cs="SimSun" w:hint="eastAsia"/>
          <w:color w:val="494949"/>
          <w:sz w:val="19"/>
          <w:szCs w:val="19"/>
        </w:rPr>
        <w:t>联</w:t>
      </w:r>
      <w:r>
        <w:rPr>
          <w:rFonts w:ascii="游明朝" w:eastAsia="游明朝" w:hAnsi="游明朝" w:cs="游明朝" w:hint="eastAsia"/>
          <w:color w:val="494949"/>
          <w:sz w:val="19"/>
          <w:szCs w:val="19"/>
        </w:rPr>
        <w:t>合</w:t>
      </w:r>
      <w:r>
        <w:rPr>
          <w:rFonts w:ascii="SimSun" w:eastAsia="SimSun" w:hAnsi="SimSun" w:cs="SimSun" w:hint="eastAsia"/>
          <w:color w:val="494949"/>
          <w:sz w:val="19"/>
          <w:szCs w:val="19"/>
        </w:rPr>
        <w:t>创</w:t>
      </w:r>
      <w:r>
        <w:rPr>
          <w:rFonts w:ascii="游明朝" w:eastAsia="游明朝" w:hAnsi="游明朝" w:cs="游明朝" w:hint="eastAsia"/>
          <w:color w:val="494949"/>
          <w:sz w:val="19"/>
          <w:szCs w:val="19"/>
        </w:rPr>
        <w:t>始⼈兼</w:t>
      </w:r>
      <w:r>
        <w:rPr>
          <w:rFonts w:ascii="Arial" w:hAnsi="Arial" w:cs="Arial"/>
          <w:color w:val="494949"/>
          <w:sz w:val="19"/>
          <w:szCs w:val="19"/>
        </w:rPr>
        <w:t xml:space="preserve"> CTO</w:t>
      </w:r>
    </w:p>
    <w:p w14:paraId="5CB36371"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Microsoft YaHei" w:eastAsia="Microsoft YaHei" w:hAnsi="Microsoft YaHei" w:cs="Microsoft YaHei" w:hint="eastAsia"/>
          <w:color w:val="000000"/>
          <w:sz w:val="19"/>
          <w:szCs w:val="19"/>
          <w:lang w:eastAsia="zh-CN"/>
        </w:rPr>
        <w:t>⻢艳军</w:t>
      </w:r>
      <w:r>
        <w:rPr>
          <w:rFonts w:ascii="Arial" w:hAnsi="Arial" w:cs="Arial"/>
          <w:color w:val="494949"/>
          <w:sz w:val="19"/>
          <w:szCs w:val="19"/>
          <w:lang w:eastAsia="zh-CN"/>
        </w:rPr>
        <w:t>，百度深度学</w:t>
      </w:r>
      <w:r>
        <w:rPr>
          <w:rFonts w:ascii="SimSun" w:eastAsia="SimSun" w:hAnsi="SimSun" w:cs="SimSun" w:hint="eastAsia"/>
          <w:color w:val="494949"/>
          <w:sz w:val="19"/>
          <w:szCs w:val="19"/>
          <w:lang w:eastAsia="zh-CN"/>
        </w:rPr>
        <w:t>习</w:t>
      </w:r>
      <w:r>
        <w:rPr>
          <w:rFonts w:ascii="游明朝" w:eastAsia="游明朝" w:hAnsi="游明朝" w:cs="游明朝" w:hint="eastAsia"/>
          <w:color w:val="494949"/>
          <w:sz w:val="19"/>
          <w:szCs w:val="19"/>
          <w:lang w:eastAsia="zh-CN"/>
        </w:rPr>
        <w:t>技</w:t>
      </w:r>
      <w:r>
        <w:rPr>
          <w:rFonts w:ascii="SimSun" w:eastAsia="SimSun" w:hAnsi="SimSun" w:cs="SimSun" w:hint="eastAsia"/>
          <w:color w:val="494949"/>
          <w:sz w:val="19"/>
          <w:szCs w:val="19"/>
          <w:lang w:eastAsia="zh-CN"/>
        </w:rPr>
        <w:t>术</w:t>
      </w:r>
      <w:r>
        <w:rPr>
          <w:rFonts w:ascii="游明朝" w:eastAsia="游明朝" w:hAnsi="游明朝" w:cs="游明朝" w:hint="eastAsia"/>
          <w:color w:val="494949"/>
          <w:sz w:val="19"/>
          <w:szCs w:val="19"/>
          <w:lang w:eastAsia="zh-CN"/>
        </w:rPr>
        <w:t>平台部⾼</w:t>
      </w:r>
      <w:r>
        <w:rPr>
          <w:rFonts w:ascii="SimSun" w:eastAsia="SimSun" w:hAnsi="SimSun" w:cs="SimSun" w:hint="eastAsia"/>
          <w:color w:val="494949"/>
          <w:sz w:val="19"/>
          <w:szCs w:val="19"/>
          <w:lang w:eastAsia="zh-CN"/>
        </w:rPr>
        <w:t>级总监</w:t>
      </w:r>
    </w:p>
    <w:p w14:paraId="68FADDC9"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Arial" w:hAnsi="Arial" w:cs="Arial"/>
          <w:color w:val="000000"/>
          <w:sz w:val="19"/>
          <w:szCs w:val="19"/>
          <w:lang w:eastAsia="zh-CN"/>
        </w:rPr>
        <w:t>蒋涛</w:t>
      </w:r>
      <w:r>
        <w:rPr>
          <w:rFonts w:ascii="Arial" w:hAnsi="Arial" w:cs="Arial"/>
          <w:color w:val="494949"/>
          <w:sz w:val="19"/>
          <w:szCs w:val="19"/>
          <w:lang w:eastAsia="zh-CN"/>
        </w:rPr>
        <w:t>，</w:t>
      </w:r>
      <w:r>
        <w:rPr>
          <w:rFonts w:ascii="Arial" w:hAnsi="Arial" w:cs="Arial"/>
          <w:color w:val="494949"/>
          <w:sz w:val="19"/>
          <w:szCs w:val="19"/>
          <w:lang w:eastAsia="zh-CN"/>
        </w:rPr>
        <w:t xml:space="preserve">CSDN </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w:t>
      </w:r>
      <w:r>
        <w:rPr>
          <w:rFonts w:ascii="Arial" w:hAnsi="Arial" w:cs="Arial"/>
          <w:color w:val="494949"/>
          <w:sz w:val="19"/>
          <w:szCs w:val="19"/>
          <w:lang w:eastAsia="zh-CN"/>
        </w:rPr>
        <w:t xml:space="preserve"> &amp; </w:t>
      </w:r>
      <w:r>
        <w:rPr>
          <w:rFonts w:ascii="Arial" w:hAnsi="Arial" w:cs="Arial"/>
          <w:color w:val="494949"/>
          <w:sz w:val="19"/>
          <w:szCs w:val="19"/>
          <w:lang w:eastAsia="zh-CN"/>
        </w:rPr>
        <w:t>董事</w:t>
      </w:r>
      <w:r>
        <w:rPr>
          <w:rFonts w:ascii="Microsoft YaHei" w:eastAsia="Microsoft YaHei" w:hAnsi="Microsoft YaHei" w:cs="Microsoft YaHei" w:hint="eastAsia"/>
          <w:color w:val="494949"/>
          <w:sz w:val="19"/>
          <w:szCs w:val="19"/>
          <w:lang w:eastAsia="zh-CN"/>
        </w:rPr>
        <w:t>⻓</w:t>
      </w:r>
      <w:r>
        <w:rPr>
          <w:rFonts w:ascii="游明朝" w:eastAsia="游明朝" w:hAnsi="游明朝" w:cs="游明朝" w:hint="eastAsia"/>
          <w:color w:val="494949"/>
          <w:sz w:val="19"/>
          <w:szCs w:val="19"/>
          <w:lang w:eastAsia="zh-CN"/>
        </w:rPr>
        <w:t>，极客帮</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投</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始合伙⼈</w:t>
      </w:r>
    </w:p>
    <w:p w14:paraId="7B1B4BE5"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Arial" w:hAnsi="Arial" w:cs="Arial"/>
          <w:color w:val="000000"/>
          <w:sz w:val="19"/>
          <w:szCs w:val="19"/>
          <w:lang w:eastAsia="zh-CN"/>
        </w:rPr>
        <w:t>⾼阳，</w:t>
      </w:r>
      <w:r>
        <w:rPr>
          <w:rFonts w:ascii="Arial" w:hAnsi="Arial" w:cs="Arial"/>
          <w:color w:val="000000"/>
          <w:sz w:val="19"/>
          <w:szCs w:val="19"/>
          <w:lang w:eastAsia="zh-CN"/>
        </w:rPr>
        <w:t xml:space="preserve">Segment Fault </w:t>
      </w:r>
      <w:r>
        <w:rPr>
          <w:rFonts w:ascii="Arial" w:hAnsi="Arial" w:cs="Arial"/>
          <w:color w:val="000000"/>
          <w:sz w:val="19"/>
          <w:szCs w:val="19"/>
          <w:lang w:eastAsia="zh-CN"/>
        </w:rPr>
        <w:t>思否</w:t>
      </w:r>
      <w:r>
        <w:rPr>
          <w:rFonts w:ascii="SimSun" w:eastAsia="SimSun" w:hAnsi="SimSun" w:cs="SimSun" w:hint="eastAsia"/>
          <w:color w:val="000000"/>
          <w:sz w:val="19"/>
          <w:szCs w:val="19"/>
          <w:lang w:eastAsia="zh-CN"/>
        </w:rPr>
        <w:t>创</w:t>
      </w:r>
      <w:r>
        <w:rPr>
          <w:rFonts w:ascii="游明朝" w:eastAsia="游明朝" w:hAnsi="游明朝" w:cs="游明朝" w:hint="eastAsia"/>
          <w:color w:val="000000"/>
          <w:sz w:val="19"/>
          <w:szCs w:val="19"/>
          <w:lang w:eastAsia="zh-CN"/>
        </w:rPr>
        <w:t>始⼈</w:t>
      </w:r>
      <w:r>
        <w:rPr>
          <w:rFonts w:ascii="Arial" w:hAnsi="Arial" w:cs="Arial"/>
          <w:color w:val="000000"/>
          <w:sz w:val="19"/>
          <w:szCs w:val="19"/>
          <w:lang w:eastAsia="zh-CN"/>
        </w:rPr>
        <w:t xml:space="preserve"> &amp; CEO</w:t>
      </w:r>
    </w:p>
    <w:p w14:paraId="613B9543" w14:textId="2F6C45DE"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SimSun" w:eastAsia="SimSun" w:hAnsi="SimSun" w:cs="SimSun" w:hint="eastAsia"/>
          <w:color w:val="000000"/>
          <w:sz w:val="19"/>
          <w:szCs w:val="19"/>
          <w:lang w:eastAsia="zh-CN"/>
        </w:rPr>
        <w:t>红</w:t>
      </w:r>
      <w:r>
        <w:rPr>
          <w:rFonts w:ascii="游明朝" w:eastAsia="游明朝" w:hAnsi="游明朝" w:cs="游明朝" w:hint="eastAsia"/>
          <w:color w:val="000000"/>
          <w:sz w:val="19"/>
          <w:szCs w:val="19"/>
          <w:lang w:eastAsia="zh-CN"/>
        </w:rPr>
        <w:t>薯</w:t>
      </w:r>
      <w:r>
        <w:rPr>
          <w:rFonts w:ascii="Arial" w:hAnsi="Arial" w:cs="Arial"/>
          <w:color w:val="494949"/>
          <w:sz w:val="19"/>
          <w:szCs w:val="19"/>
          <w:lang w:eastAsia="zh-CN"/>
        </w:rPr>
        <w:t>，开源中国</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w:t>
      </w:r>
      <w:r>
        <w:rPr>
          <w:rFonts w:ascii="Arial" w:hAnsi="Arial" w:cs="Arial"/>
          <w:color w:val="494949"/>
          <w:sz w:val="19"/>
          <w:szCs w:val="19"/>
          <w:lang w:eastAsia="zh-CN"/>
        </w:rPr>
        <w:t xml:space="preserve"> &amp; CTO</w:t>
      </w:r>
    </w:p>
    <w:p w14:paraId="45DA1BF5"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Arial" w:hAnsi="Arial" w:cs="Arial"/>
          <w:color w:val="000000"/>
          <w:sz w:val="19"/>
          <w:szCs w:val="19"/>
          <w:lang w:eastAsia="zh-CN"/>
        </w:rPr>
        <w:t>庄表</w:t>
      </w:r>
      <w:r>
        <w:rPr>
          <w:rFonts w:ascii="SimSun" w:eastAsia="SimSun" w:hAnsi="SimSun" w:cs="SimSun" w:hint="eastAsia"/>
          <w:color w:val="000000"/>
          <w:sz w:val="19"/>
          <w:szCs w:val="19"/>
          <w:lang w:eastAsia="zh-CN"/>
        </w:rPr>
        <w:t>伟</w:t>
      </w:r>
      <w:r>
        <w:rPr>
          <w:rFonts w:ascii="Arial" w:hAnsi="Arial" w:cs="Arial"/>
          <w:color w:val="494949"/>
          <w:sz w:val="19"/>
          <w:szCs w:val="19"/>
          <w:lang w:eastAsia="zh-CN"/>
        </w:rPr>
        <w:t>，开源社理事</w:t>
      </w:r>
      <w:r>
        <w:rPr>
          <w:rFonts w:ascii="Microsoft YaHei" w:eastAsia="Microsoft YaHei" w:hAnsi="Microsoft YaHei" w:cs="Microsoft YaHei" w:hint="eastAsia"/>
          <w:color w:val="494949"/>
          <w:sz w:val="19"/>
          <w:szCs w:val="19"/>
          <w:lang w:eastAsia="zh-CN"/>
        </w:rPr>
        <w:t>⻓</w:t>
      </w:r>
    </w:p>
    <w:p w14:paraId="5B6F6011"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SimSun" w:eastAsia="SimSun" w:hAnsi="SimSun" w:cs="SimSun" w:hint="eastAsia"/>
          <w:color w:val="000000"/>
          <w:sz w:val="19"/>
          <w:szCs w:val="19"/>
          <w:lang w:eastAsia="zh-CN"/>
        </w:rPr>
        <w:t>陈</w:t>
      </w:r>
      <w:r>
        <w:rPr>
          <w:rFonts w:ascii="游明朝" w:eastAsia="游明朝" w:hAnsi="游明朝" w:cs="游明朝" w:hint="eastAsia"/>
          <w:color w:val="000000"/>
          <w:sz w:val="19"/>
          <w:szCs w:val="19"/>
          <w:lang w:eastAsia="zh-CN"/>
        </w:rPr>
        <w:t>阳</w:t>
      </w:r>
      <w:r>
        <w:rPr>
          <w:rFonts w:ascii="Arial" w:hAnsi="Arial" w:cs="Arial"/>
          <w:color w:val="000000"/>
          <w:sz w:val="19"/>
          <w:szCs w:val="19"/>
          <w:lang w:eastAsia="zh-CN"/>
        </w:rPr>
        <w:t>，开源社副理事</w:t>
      </w:r>
      <w:r>
        <w:rPr>
          <w:rFonts w:ascii="Microsoft YaHei" w:eastAsia="Microsoft YaHei" w:hAnsi="Microsoft YaHei" w:cs="Microsoft YaHei" w:hint="eastAsia"/>
          <w:color w:val="000000"/>
          <w:sz w:val="19"/>
          <w:szCs w:val="19"/>
          <w:lang w:eastAsia="zh-CN"/>
        </w:rPr>
        <w:t>⻓</w:t>
      </w:r>
    </w:p>
    <w:p w14:paraId="5AC552C0"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Arial" w:hAnsi="Arial" w:cs="Arial"/>
          <w:color w:val="000000"/>
          <w:sz w:val="19"/>
          <w:szCs w:val="19"/>
          <w:lang w:eastAsia="zh-CN"/>
        </w:rPr>
        <w:t>王</w:t>
      </w:r>
      <w:r>
        <w:rPr>
          <w:rFonts w:ascii="SimSun" w:eastAsia="SimSun" w:hAnsi="SimSun" w:cs="SimSun" w:hint="eastAsia"/>
          <w:color w:val="000000"/>
          <w:sz w:val="19"/>
          <w:szCs w:val="19"/>
          <w:lang w:eastAsia="zh-CN"/>
        </w:rPr>
        <w:t>伟</w:t>
      </w:r>
      <w:r>
        <w:rPr>
          <w:rFonts w:ascii="游明朝" w:eastAsia="游明朝" w:hAnsi="游明朝" w:cs="游明朝" w:hint="eastAsia"/>
          <w:color w:val="000000"/>
          <w:sz w:val="19"/>
          <w:szCs w:val="19"/>
          <w:lang w:eastAsia="zh-CN"/>
        </w:rPr>
        <w:t>，开源社</w:t>
      </w:r>
      <w:r>
        <w:rPr>
          <w:rFonts w:ascii="SimSun" w:eastAsia="SimSun" w:hAnsi="SimSun" w:cs="SimSun" w:hint="eastAsia"/>
          <w:color w:val="000000"/>
          <w:sz w:val="19"/>
          <w:szCs w:val="19"/>
          <w:lang w:eastAsia="zh-CN"/>
        </w:rPr>
        <w:t>执</w:t>
      </w:r>
      <w:r>
        <w:rPr>
          <w:rFonts w:ascii="游明朝" w:eastAsia="游明朝" w:hAnsi="游明朝" w:cs="游明朝" w:hint="eastAsia"/>
          <w:color w:val="000000"/>
          <w:sz w:val="19"/>
          <w:szCs w:val="19"/>
          <w:lang w:eastAsia="zh-CN"/>
        </w:rPr>
        <w:t>⾏</w:t>
      </w:r>
      <w:r>
        <w:rPr>
          <w:rFonts w:ascii="Microsoft YaHei" w:eastAsia="Microsoft YaHei" w:hAnsi="Microsoft YaHei" w:cs="Microsoft YaHei" w:hint="eastAsia"/>
          <w:color w:val="000000"/>
          <w:sz w:val="19"/>
          <w:szCs w:val="19"/>
          <w:lang w:eastAsia="zh-CN"/>
        </w:rPr>
        <w:t>⻓</w:t>
      </w:r>
    </w:p>
    <w:p w14:paraId="32E0FF6E" w14:textId="3BB379D2" w:rsidR="00294152" w:rsidRDefault="00294152" w:rsidP="00294152">
      <w:pPr>
        <w:pStyle w:val="af5"/>
        <w:rPr>
          <w:rFonts w:ascii="Arial" w:hAnsi="Arial" w:cs="Arial"/>
          <w:color w:val="000000"/>
          <w:lang w:eastAsia="zh-CN"/>
        </w:rPr>
      </w:pPr>
      <w:r>
        <w:rPr>
          <w:rFonts w:ascii="icomoon" w:eastAsia="icomoon" w:hAnsi="Arial" w:cs="icomoon" w:hint="eastAsia"/>
          <w:color w:val="000000"/>
          <w:lang w:eastAsia="zh-CN"/>
        </w:rPr>
        <w:t></w:t>
      </w:r>
      <w:r>
        <w:rPr>
          <w:rFonts w:ascii="icomoon" w:eastAsia="icomoon" w:hAnsi="Arial" w:cs="icomoon"/>
          <w:color w:val="000000"/>
          <w:lang w:eastAsia="zh-CN"/>
        </w:rPr>
        <w:t xml:space="preserve"> </w:t>
      </w:r>
      <w:r>
        <w:rPr>
          <w:rFonts w:ascii="Arial" w:hAnsi="Arial" w:cs="Arial"/>
          <w:color w:val="000000"/>
          <w:lang w:eastAsia="zh-CN"/>
        </w:rPr>
        <w:t>刘天栋，开源社理事</w:t>
      </w:r>
    </w:p>
    <w:p w14:paraId="6F554C98" w14:textId="79AB2306" w:rsidR="00E013FE" w:rsidRDefault="00E013FE" w:rsidP="00294152">
      <w:pPr>
        <w:pStyle w:val="af5"/>
        <w:rPr>
          <w:rFonts w:ascii="Arial" w:hAnsi="Arial" w:cs="Arial"/>
          <w:color w:val="000000"/>
          <w:lang w:eastAsia="zh-CN"/>
        </w:rPr>
      </w:pPr>
    </w:p>
    <w:p w14:paraId="356B9B83" w14:textId="448221CC" w:rsidR="0027462A" w:rsidRPr="00CA50BD" w:rsidRDefault="0027462A" w:rsidP="00294152">
      <w:pPr>
        <w:pStyle w:val="af5"/>
        <w:rPr>
          <w:rFonts w:ascii="Arial" w:eastAsiaTheme="minorEastAsia" w:hAnsi="Arial" w:cs="Arial"/>
          <w:b/>
          <w:bCs/>
          <w:color w:val="000000"/>
          <w:lang w:eastAsia="zh-CN"/>
        </w:rPr>
      </w:pPr>
      <w:r w:rsidRPr="00CA50BD">
        <w:rPr>
          <w:rFonts w:asciiTheme="minorEastAsia" w:eastAsiaTheme="minorEastAsia" w:hAnsiTheme="minorEastAsia" w:cs="Arial" w:hint="eastAsia"/>
          <w:b/>
          <w:bCs/>
          <w:color w:val="000000"/>
          <w:lang w:eastAsia="zh-CN"/>
        </w:rPr>
        <w:t>日本語版翻訳</w:t>
      </w:r>
      <w:r w:rsidRPr="00CA50BD">
        <w:rPr>
          <w:rFonts w:ascii="Arial" w:eastAsiaTheme="minorEastAsia" w:hAnsi="Arial" w:cs="Arial" w:hint="eastAsia"/>
          <w:b/>
          <w:bCs/>
          <w:color w:val="000000"/>
          <w:lang w:eastAsia="zh-CN"/>
        </w:rPr>
        <w:t>:</w:t>
      </w:r>
    </w:p>
    <w:p w14:paraId="4F576833" w14:textId="7B74E69F" w:rsidR="0027462A" w:rsidRDefault="0027462A" w:rsidP="00294152">
      <w:pPr>
        <w:pStyle w:val="af5"/>
        <w:rPr>
          <w:rFonts w:ascii="Arial" w:eastAsiaTheme="minorEastAsia" w:hAnsi="Arial" w:cs="Arial"/>
          <w:color w:val="000000"/>
          <w:lang w:eastAsia="ja-JP"/>
        </w:rPr>
      </w:pPr>
      <w:r>
        <w:rPr>
          <w:rFonts w:ascii="Arial" w:eastAsiaTheme="minorEastAsia" w:hAnsi="Arial" w:cs="Arial" w:hint="eastAsia"/>
          <w:color w:val="000000"/>
          <w:lang w:eastAsia="ja-JP"/>
        </w:rPr>
        <w:t>高須正和</w:t>
      </w:r>
      <w:r>
        <w:rPr>
          <w:rFonts w:ascii="Arial" w:eastAsiaTheme="minorEastAsia" w:hAnsi="Arial" w:cs="Arial" w:hint="eastAsia"/>
          <w:color w:val="000000"/>
          <w:lang w:eastAsia="ja-JP"/>
        </w:rPr>
        <w:t xml:space="preserve"> </w:t>
      </w:r>
      <w:r>
        <w:rPr>
          <w:rFonts w:ascii="Arial" w:eastAsiaTheme="minorEastAsia" w:hAnsi="Arial" w:cs="Arial"/>
          <w:color w:val="000000"/>
          <w:lang w:eastAsia="ja-JP"/>
        </w:rPr>
        <w:t xml:space="preserve">TAKASU Masakazu.  Nico-Tech </w:t>
      </w:r>
      <w:proofErr w:type="spellStart"/>
      <w:r>
        <w:rPr>
          <w:rFonts w:ascii="Arial" w:eastAsiaTheme="minorEastAsia" w:hAnsi="Arial" w:cs="Arial"/>
          <w:color w:val="000000"/>
          <w:lang w:eastAsia="ja-JP"/>
        </w:rPr>
        <w:t>Shenzen</w:t>
      </w:r>
      <w:proofErr w:type="spellEnd"/>
      <w:r>
        <w:rPr>
          <w:rFonts w:ascii="Arial" w:eastAsiaTheme="minorEastAsia" w:hAnsi="Arial" w:cs="Arial"/>
          <w:color w:val="000000"/>
          <w:lang w:eastAsia="ja-JP"/>
        </w:rPr>
        <w:t xml:space="preserve"> </w:t>
      </w:r>
      <w:r>
        <w:rPr>
          <w:rFonts w:ascii="Arial" w:eastAsiaTheme="minorEastAsia" w:hAnsi="Arial" w:cs="Arial" w:hint="eastAsia"/>
          <w:color w:val="000000"/>
          <w:lang w:eastAsia="ja-JP"/>
        </w:rPr>
        <w:t>ニコ技深圳コミュニティ</w:t>
      </w:r>
      <w:r>
        <w:rPr>
          <w:rFonts w:ascii="Arial" w:eastAsiaTheme="minorEastAsia" w:hAnsi="Arial" w:cs="Arial" w:hint="eastAsia"/>
          <w:color w:val="000000"/>
          <w:lang w:eastAsia="ja-JP"/>
        </w:rPr>
        <w:t xml:space="preserve"> </w:t>
      </w:r>
      <w:r>
        <w:rPr>
          <w:rFonts w:ascii="Arial" w:eastAsiaTheme="minorEastAsia" w:hAnsi="Arial" w:cs="Arial"/>
          <w:color w:val="000000"/>
          <w:lang w:eastAsia="ja-JP"/>
        </w:rPr>
        <w:t>Co-founder</w:t>
      </w:r>
    </w:p>
    <w:p w14:paraId="4EC05C58" w14:textId="171E4C9F" w:rsidR="0027462A" w:rsidRDefault="0027462A" w:rsidP="00294152">
      <w:pPr>
        <w:pStyle w:val="af5"/>
        <w:rPr>
          <w:rFonts w:ascii="Arial" w:eastAsiaTheme="minorEastAsia" w:hAnsi="Arial" w:cs="Arial"/>
          <w:color w:val="000000"/>
          <w:lang w:eastAsia="ja-JP"/>
        </w:rPr>
      </w:pPr>
      <w:r>
        <w:rPr>
          <w:rFonts w:ascii="Arial" w:eastAsiaTheme="minorEastAsia" w:hAnsi="Arial" w:cs="Arial" w:hint="eastAsia"/>
          <w:color w:val="000000"/>
          <w:lang w:eastAsia="ja-JP"/>
        </w:rPr>
        <w:t>2</w:t>
      </w:r>
      <w:r>
        <w:rPr>
          <w:rFonts w:ascii="Arial" w:eastAsiaTheme="minorEastAsia" w:hAnsi="Arial" w:cs="Arial"/>
          <w:color w:val="000000"/>
          <w:lang w:eastAsia="ja-JP"/>
        </w:rPr>
        <w:t>021</w:t>
      </w:r>
      <w:r>
        <w:rPr>
          <w:rFonts w:ascii="Arial" w:eastAsiaTheme="minorEastAsia" w:hAnsi="Arial" w:cs="Arial" w:hint="eastAsia"/>
          <w:color w:val="000000"/>
          <w:lang w:eastAsia="ja-JP"/>
        </w:rPr>
        <w:t>年</w:t>
      </w:r>
      <w:r>
        <w:rPr>
          <w:rFonts w:ascii="Arial" w:eastAsiaTheme="minorEastAsia" w:hAnsi="Arial" w:cs="Arial"/>
          <w:color w:val="000000"/>
          <w:lang w:eastAsia="ja-JP"/>
        </w:rPr>
        <w:t>2</w:t>
      </w:r>
      <w:r>
        <w:rPr>
          <w:rFonts w:ascii="Arial" w:eastAsiaTheme="minorEastAsia" w:hAnsi="Arial" w:cs="Arial" w:hint="eastAsia"/>
          <w:color w:val="000000"/>
          <w:lang w:eastAsia="ja-JP"/>
        </w:rPr>
        <w:t>月</w:t>
      </w:r>
      <w:r>
        <w:rPr>
          <w:rFonts w:ascii="Arial" w:eastAsiaTheme="minorEastAsia" w:hAnsi="Arial" w:cs="Arial"/>
          <w:color w:val="000000"/>
          <w:lang w:eastAsia="ja-JP"/>
        </w:rPr>
        <w:t>3</w:t>
      </w:r>
      <w:r>
        <w:rPr>
          <w:rFonts w:ascii="Arial" w:eastAsiaTheme="minorEastAsia" w:hAnsi="Arial" w:cs="Arial" w:hint="eastAsia"/>
          <w:color w:val="000000"/>
          <w:lang w:eastAsia="ja-JP"/>
        </w:rPr>
        <w:t>日</w:t>
      </w:r>
      <w:r w:rsidR="00FA47E6">
        <w:rPr>
          <w:rFonts w:ascii="Arial" w:eastAsiaTheme="minorEastAsia" w:hAnsi="Arial" w:cs="Arial" w:hint="eastAsia"/>
          <w:color w:val="000000"/>
          <w:lang w:eastAsia="ja-JP"/>
        </w:rPr>
        <w:t xml:space="preserve">　アンケート編</w:t>
      </w:r>
    </w:p>
    <w:p w14:paraId="7613C61E" w14:textId="79566FDF" w:rsidR="00BC4EB5" w:rsidRPr="00BC4EB5" w:rsidRDefault="00BC4EB5" w:rsidP="00294152">
      <w:pPr>
        <w:pStyle w:val="af5"/>
        <w:rPr>
          <w:rFonts w:ascii="Arial" w:eastAsiaTheme="minorEastAsia" w:hAnsi="Arial" w:cs="Arial"/>
          <w:color w:val="000000"/>
          <w:lang w:eastAsia="ja-JP"/>
        </w:rPr>
      </w:pPr>
      <w:r>
        <w:rPr>
          <w:rFonts w:ascii="Arial" w:eastAsia="DengXian" w:hAnsi="Arial" w:cs="Arial" w:hint="eastAsia"/>
          <w:color w:val="000000"/>
          <w:lang w:eastAsia="ja-JP"/>
        </w:rPr>
        <w:t>2</w:t>
      </w:r>
      <w:r>
        <w:rPr>
          <w:rFonts w:ascii="Arial" w:eastAsia="DengXian" w:hAnsi="Arial" w:cs="Arial"/>
          <w:color w:val="000000"/>
          <w:lang w:eastAsia="ja-JP"/>
        </w:rPr>
        <w:t>021</w:t>
      </w:r>
      <w:r>
        <w:rPr>
          <w:rFonts w:ascii="Arial" w:eastAsiaTheme="minorEastAsia" w:hAnsi="Arial" w:cs="Arial" w:hint="eastAsia"/>
          <w:color w:val="000000"/>
          <w:lang w:eastAsia="ja-JP"/>
        </w:rPr>
        <w:t>年</w:t>
      </w:r>
      <w:r>
        <w:rPr>
          <w:rFonts w:ascii="Arial" w:eastAsiaTheme="minorEastAsia" w:hAnsi="Arial" w:cs="Arial" w:hint="eastAsia"/>
          <w:color w:val="000000"/>
          <w:lang w:eastAsia="ja-JP"/>
        </w:rPr>
        <w:t>2</w:t>
      </w:r>
      <w:r>
        <w:rPr>
          <w:rFonts w:ascii="Arial" w:eastAsiaTheme="minorEastAsia" w:hAnsi="Arial" w:cs="Arial" w:hint="eastAsia"/>
          <w:color w:val="000000"/>
          <w:lang w:eastAsia="ja-JP"/>
        </w:rPr>
        <w:t>月</w:t>
      </w:r>
      <w:r>
        <w:rPr>
          <w:rFonts w:ascii="Arial" w:eastAsiaTheme="minorEastAsia" w:hAnsi="Arial" w:cs="Arial" w:hint="eastAsia"/>
          <w:color w:val="000000"/>
          <w:lang w:eastAsia="ja-JP"/>
        </w:rPr>
        <w:t>1</w:t>
      </w:r>
      <w:r>
        <w:rPr>
          <w:rFonts w:ascii="Arial" w:eastAsiaTheme="minorEastAsia" w:hAnsi="Arial" w:cs="Arial"/>
          <w:color w:val="000000"/>
          <w:lang w:eastAsia="ja-JP"/>
        </w:rPr>
        <w:t>4</w:t>
      </w:r>
      <w:r>
        <w:rPr>
          <w:rFonts w:ascii="Arial" w:eastAsiaTheme="minorEastAsia" w:hAnsi="Arial" w:cs="Arial" w:hint="eastAsia"/>
          <w:color w:val="000000"/>
          <w:lang w:eastAsia="ja-JP"/>
        </w:rPr>
        <w:t>日</w:t>
      </w:r>
      <w:r>
        <w:rPr>
          <w:rFonts w:ascii="Arial" w:eastAsiaTheme="minorEastAsia" w:hAnsi="Arial" w:cs="Arial" w:hint="eastAsia"/>
          <w:color w:val="000000"/>
          <w:lang w:eastAsia="ja-JP"/>
        </w:rPr>
        <w:t xml:space="preserve"> G</w:t>
      </w:r>
      <w:r>
        <w:rPr>
          <w:rFonts w:ascii="Arial" w:eastAsiaTheme="minorEastAsia" w:hAnsi="Arial" w:cs="Arial"/>
          <w:color w:val="000000"/>
          <w:lang w:eastAsia="ja-JP"/>
        </w:rPr>
        <w:t>itHub</w:t>
      </w:r>
      <w:r>
        <w:rPr>
          <w:rFonts w:ascii="Arial" w:eastAsiaTheme="minorEastAsia" w:hAnsi="Arial" w:cs="Arial" w:hint="eastAsia"/>
          <w:color w:val="000000"/>
          <w:lang w:eastAsia="ja-JP"/>
        </w:rPr>
        <w:t>データ編、</w:t>
      </w:r>
      <w:proofErr w:type="spellStart"/>
      <w:r>
        <w:rPr>
          <w:rFonts w:ascii="Arial" w:eastAsiaTheme="minorEastAsia" w:hAnsi="Arial" w:cs="Arial" w:hint="eastAsia"/>
          <w:color w:val="000000"/>
          <w:lang w:eastAsia="ja-JP"/>
        </w:rPr>
        <w:t>G</w:t>
      </w:r>
      <w:r>
        <w:rPr>
          <w:rFonts w:ascii="Arial" w:eastAsiaTheme="minorEastAsia" w:hAnsi="Arial" w:cs="Arial"/>
          <w:color w:val="000000"/>
          <w:lang w:eastAsia="ja-JP"/>
        </w:rPr>
        <w:t>itee</w:t>
      </w:r>
      <w:proofErr w:type="spellEnd"/>
      <w:r>
        <w:rPr>
          <w:rFonts w:ascii="Arial" w:eastAsiaTheme="minorEastAsia" w:hAnsi="Arial" w:cs="Arial" w:hint="eastAsia"/>
          <w:color w:val="000000"/>
          <w:lang w:eastAsia="ja-JP"/>
        </w:rPr>
        <w:t>編、投資編</w:t>
      </w:r>
      <w:r w:rsidR="00F603FC">
        <w:rPr>
          <w:rFonts w:ascii="Arial" w:eastAsiaTheme="minorEastAsia" w:hAnsi="Arial" w:cs="Arial" w:hint="eastAsia"/>
          <w:color w:val="000000"/>
          <w:lang w:eastAsia="ja-JP"/>
        </w:rPr>
        <w:t xml:space="preserve">　正式公開</w:t>
      </w:r>
    </w:p>
    <w:p w14:paraId="09ADF3FD" w14:textId="77777777" w:rsidR="00FA47E6" w:rsidRDefault="00FA47E6" w:rsidP="00294152">
      <w:pPr>
        <w:pStyle w:val="af5"/>
        <w:rPr>
          <w:rFonts w:ascii="Arial" w:eastAsiaTheme="minorEastAsia" w:hAnsi="Arial" w:cs="Arial"/>
          <w:color w:val="000000"/>
          <w:lang w:eastAsia="ja-JP"/>
        </w:rPr>
      </w:pPr>
    </w:p>
    <w:p w14:paraId="5DFFF4E0" w14:textId="012D9952" w:rsidR="00174DA9" w:rsidRDefault="00174DA9">
      <w:pPr>
        <w:rPr>
          <w:rFonts w:ascii="Microsoft YaHei" w:eastAsia="DengXian" w:hAnsi="Microsoft YaHei" w:cs="Microsoft YaHei"/>
          <w:sz w:val="19"/>
          <w:szCs w:val="19"/>
        </w:rPr>
      </w:pPr>
    </w:p>
    <w:p w14:paraId="272E3F46" w14:textId="40F38087" w:rsidR="00E013FE" w:rsidRDefault="00174DA9" w:rsidP="00174DA9">
      <w:pPr>
        <w:pStyle w:val="1"/>
      </w:pPr>
      <w:r>
        <w:rPr>
          <w:rFonts w:hint="eastAsia"/>
        </w:rPr>
        <w:t>一　アンケート編</w:t>
      </w:r>
    </w:p>
    <w:p w14:paraId="5896921C" w14:textId="4FD22392" w:rsidR="00174DA9" w:rsidRDefault="00174DA9" w:rsidP="00174DA9">
      <w:pPr>
        <w:pStyle w:val="2"/>
        <w:numPr>
          <w:ilvl w:val="0"/>
          <w:numId w:val="2"/>
        </w:numPr>
      </w:pPr>
      <w:r>
        <w:rPr>
          <w:rFonts w:hint="eastAsia"/>
        </w:rPr>
        <w:t>報告背景</w:t>
      </w:r>
    </w:p>
    <w:p w14:paraId="5AAAD2B0" w14:textId="0742BC74" w:rsidR="00174DA9" w:rsidRPr="00174DA9" w:rsidRDefault="00174DA9" w:rsidP="00174DA9">
      <w:pPr>
        <w:pStyle w:val="af5"/>
        <w:rPr>
          <w:lang w:eastAsia="ja-JP"/>
        </w:rPr>
      </w:pPr>
      <w:r w:rsidRPr="00174DA9">
        <w:rPr>
          <w:lang w:eastAsia="ja-JP"/>
        </w:rPr>
        <w:t>2016年初頭、開源社は「2015年中国オープンソース会議出席者アンケート報告書」を発表し、その後も開発者調査報告書を発表し続け、中国におけるオープンソースの発展を様々な側面から提示することを目的としています。今年もデータ分析ツールと調査報告書を組み合わせて、2020年の中国オープンソース世界の地図を作成することにしました。</w:t>
      </w:r>
    </w:p>
    <w:p w14:paraId="66618486" w14:textId="77777777" w:rsidR="00174DA9" w:rsidRPr="00174DA9" w:rsidRDefault="00174DA9" w:rsidP="00174DA9">
      <w:pPr>
        <w:pStyle w:val="af5"/>
        <w:rPr>
          <w:lang w:eastAsia="ja-JP"/>
        </w:rPr>
      </w:pPr>
    </w:p>
    <w:p w14:paraId="4625F9AC" w14:textId="77777777" w:rsidR="00174DA9" w:rsidRPr="00174DA9" w:rsidRDefault="00174DA9" w:rsidP="00174DA9">
      <w:pPr>
        <w:pStyle w:val="af5"/>
        <w:rPr>
          <w:lang w:eastAsia="ja-JP"/>
        </w:rPr>
      </w:pPr>
      <w:r w:rsidRPr="00174DA9">
        <w:rPr>
          <w:lang w:eastAsia="ja-JP"/>
        </w:rPr>
        <w:t>このアンケートは年に一度の中国オープンソースレポートの重要な部分であり、調査に基づかない分析は単なる紙のレポートに過ぎません。これまでの経験をもとに、他の既存の主流の開発者アンケートを取り上げ、新たな知見を追加しました。本アンケートでは、無視できないCOVID-19 2020をベースに、オープンソースの世界でのオンラインコラボレーションや、オープンソースが世界にもたらすものなどの話題をさらに掘り下げてみました。</w:t>
      </w:r>
    </w:p>
    <w:p w14:paraId="39E81207" w14:textId="77777777" w:rsidR="00174DA9" w:rsidRPr="00174DA9" w:rsidRDefault="00174DA9" w:rsidP="00174DA9">
      <w:pPr>
        <w:pStyle w:val="af5"/>
        <w:rPr>
          <w:lang w:eastAsia="ja-JP"/>
        </w:rPr>
      </w:pPr>
    </w:p>
    <w:p w14:paraId="17086884" w14:textId="77777777" w:rsidR="00174DA9" w:rsidRPr="00174DA9" w:rsidRDefault="00174DA9" w:rsidP="00174DA9">
      <w:pPr>
        <w:pStyle w:val="af5"/>
        <w:rPr>
          <w:lang w:eastAsia="ja-JP"/>
        </w:rPr>
      </w:pPr>
      <w:r w:rsidRPr="00174DA9">
        <w:rPr>
          <w:lang w:eastAsia="ja-JP"/>
        </w:rPr>
        <w:t>約60の質問の統計調査と分析を通じて、現在の中国オープンソースコミュニティの実態を復元し、後世のオープンソースの権威ある参考資料となることを期待しています。</w:t>
      </w:r>
    </w:p>
    <w:p w14:paraId="389E5EDA" w14:textId="77777777" w:rsidR="00174DA9" w:rsidRDefault="00174DA9" w:rsidP="00174DA9">
      <w:pPr>
        <w:pStyle w:val="af5"/>
        <w:spacing w:before="16"/>
        <w:rPr>
          <w:sz w:val="15"/>
          <w:lang w:eastAsia="ja-JP"/>
        </w:rPr>
      </w:pPr>
    </w:p>
    <w:p w14:paraId="2EA9B54D" w14:textId="77777777" w:rsidR="00174DA9" w:rsidRDefault="00174DA9" w:rsidP="00174DA9">
      <w:pPr>
        <w:pStyle w:val="af7"/>
        <w:widowControl w:val="0"/>
        <w:numPr>
          <w:ilvl w:val="0"/>
          <w:numId w:val="3"/>
        </w:numPr>
        <w:tabs>
          <w:tab w:val="left" w:pos="538"/>
        </w:tabs>
        <w:autoSpaceDE w:val="0"/>
        <w:autoSpaceDN w:val="0"/>
        <w:spacing w:after="0" w:line="334" w:lineRule="exact"/>
        <w:ind w:leftChars="0" w:hanging="332"/>
        <w:rPr>
          <w:rFonts w:ascii="Arial" w:eastAsia="Arial" w:hAnsi="Arial"/>
          <w:color w:val="494949"/>
          <w:sz w:val="19"/>
        </w:rPr>
      </w:pPr>
      <w:r>
        <w:rPr>
          <w:color w:val="494949"/>
          <w:spacing w:val="3"/>
          <w:sz w:val="19"/>
        </w:rPr>
        <w:t>調査対象者：開発者、コミュニティメンバー、貢献者、学者、政府のビジネスマネージャー</w:t>
      </w:r>
    </w:p>
    <w:p w14:paraId="3F9D1839"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調査内容：主に個人情報、作業状況、オープンソースコミュニティ、開発者スキルなどを対象としています。</w:t>
      </w:r>
    </w:p>
    <w:p w14:paraId="08B726F7"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調査方法：サンプルとデータを収集するオンラインアンケート、データを分析するクロスチェック法</w:t>
      </w:r>
    </w:p>
    <w:p w14:paraId="755E868D"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プロモーション方法：オンラインソーシャルメディア、ブログ、オープンソースコミュニティ、オープンソース中国サイト</w:t>
      </w:r>
    </w:p>
    <w:p w14:paraId="465CD199"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質問数：</w:t>
      </w:r>
      <w:r>
        <w:rPr>
          <w:color w:val="494949"/>
          <w:spacing w:val="2"/>
          <w:sz w:val="19"/>
        </w:rPr>
        <w:t>59</w:t>
      </w:r>
      <w:r>
        <w:rPr>
          <w:color w:val="494949"/>
          <w:spacing w:val="3"/>
          <w:sz w:val="19"/>
        </w:rPr>
        <w:t>件</w:t>
      </w:r>
    </w:p>
    <w:p w14:paraId="71E1B684"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問題タイプ: 単一選択、複数選択、自由形式</w:t>
      </w:r>
    </w:p>
    <w:p w14:paraId="7B23E148" w14:textId="45595562" w:rsidR="00174DA9" w:rsidRDefault="00174DA9" w:rsidP="00174DA9">
      <w:pPr>
        <w:pStyle w:val="af7"/>
        <w:widowControl w:val="0"/>
        <w:numPr>
          <w:ilvl w:val="0"/>
          <w:numId w:val="3"/>
        </w:numPr>
        <w:tabs>
          <w:tab w:val="left" w:pos="538"/>
        </w:tabs>
        <w:autoSpaceDE w:val="0"/>
        <w:autoSpaceDN w:val="0"/>
        <w:spacing w:after="0" w:line="334" w:lineRule="exact"/>
        <w:ind w:leftChars="0" w:hanging="332"/>
        <w:rPr>
          <w:rFonts w:ascii="Arial" w:eastAsia="Arial" w:hAnsi="Arial"/>
          <w:color w:val="494949"/>
          <w:sz w:val="19"/>
        </w:rPr>
      </w:pPr>
      <w:r>
        <w:rPr>
          <w:color w:val="494949"/>
          <w:spacing w:val="3"/>
          <w:w w:val="105"/>
          <w:sz w:val="19"/>
        </w:rPr>
        <w:t>サンプル</w:t>
      </w:r>
      <w:r>
        <w:rPr>
          <w:rFonts w:hint="eastAsia"/>
          <w:color w:val="494949"/>
          <w:spacing w:val="3"/>
          <w:w w:val="105"/>
          <w:sz w:val="19"/>
        </w:rPr>
        <w:t>数</w:t>
      </w:r>
      <w:r>
        <w:rPr>
          <w:color w:val="494949"/>
          <w:spacing w:val="3"/>
          <w:w w:val="105"/>
          <w:sz w:val="19"/>
        </w:rPr>
        <w:t>：</w:t>
      </w:r>
      <w:r>
        <w:rPr>
          <w:color w:val="494949"/>
          <w:w w:val="105"/>
          <w:sz w:val="19"/>
        </w:rPr>
        <w:t>236</w:t>
      </w:r>
    </w:p>
    <w:p w14:paraId="0FD09433" w14:textId="75DA692C" w:rsidR="00174DA9" w:rsidRDefault="00174DA9" w:rsidP="00174DA9">
      <w:pPr>
        <w:pStyle w:val="af5"/>
      </w:pPr>
    </w:p>
    <w:p w14:paraId="7FCA1743" w14:textId="5B36B351" w:rsidR="009B6B1E" w:rsidRDefault="009B6B1E" w:rsidP="009B6B1E">
      <w:pPr>
        <w:pStyle w:val="2"/>
        <w:numPr>
          <w:ilvl w:val="0"/>
          <w:numId w:val="2"/>
        </w:numPr>
      </w:pPr>
      <w:r>
        <w:rPr>
          <w:rFonts w:hint="eastAsia"/>
        </w:rPr>
        <w:t>重要な発見</w:t>
      </w:r>
    </w:p>
    <w:p w14:paraId="3FF2BBFC" w14:textId="77777777" w:rsidR="001F3687" w:rsidRPr="001F3687" w:rsidRDefault="001F3687" w:rsidP="001F3687">
      <w:pPr>
        <w:pStyle w:val="af5"/>
        <w:rPr>
          <w:lang w:eastAsia="ja-JP"/>
        </w:rPr>
      </w:pPr>
      <w:r w:rsidRPr="001F3687">
        <w:rPr>
          <w:lang w:eastAsia="ja-JP"/>
        </w:rPr>
        <w:t>今年は流行の影響で、アンケートはすべてオンラインでの配信となったため、収集したサンプル数は例年よりも少なかったが、それでも中国のオープンソース界の静かな変化を垣間見ることができた。2020年の統計を分析し、過去のデータや公表されている他の統計報告書と比較することで、以下のような重要な知見を得ることができました。</w:t>
      </w:r>
    </w:p>
    <w:p w14:paraId="5E227B13" w14:textId="77777777" w:rsidR="001F3687" w:rsidRDefault="001F3687" w:rsidP="001F3687">
      <w:pPr>
        <w:pStyle w:val="af5"/>
        <w:rPr>
          <w:sz w:val="17"/>
          <w:lang w:eastAsia="ja-JP"/>
        </w:rPr>
      </w:pPr>
    </w:p>
    <w:p w14:paraId="6BD88182" w14:textId="77777777" w:rsidR="001F3687" w:rsidRDefault="001F3687" w:rsidP="001F3687">
      <w:pPr>
        <w:pStyle w:val="af7"/>
        <w:widowControl w:val="0"/>
        <w:numPr>
          <w:ilvl w:val="0"/>
          <w:numId w:val="3"/>
        </w:numPr>
        <w:tabs>
          <w:tab w:val="left" w:pos="542"/>
        </w:tabs>
        <w:autoSpaceDE w:val="0"/>
        <w:autoSpaceDN w:val="0"/>
        <w:spacing w:before="1" w:after="0" w:line="218" w:lineRule="auto"/>
        <w:ind w:leftChars="0" w:right="195"/>
        <w:jc w:val="both"/>
        <w:rPr>
          <w:rFonts w:ascii="Arial" w:eastAsia="Arial" w:hAnsi="Arial"/>
          <w:color w:val="494949"/>
          <w:sz w:val="19"/>
        </w:rPr>
      </w:pPr>
      <w:r>
        <w:rPr>
          <w:color w:val="494949"/>
          <w:spacing w:val="7"/>
          <w:sz w:val="19"/>
        </w:rPr>
        <w:t>オープンソースコミュニティの年齢</w:t>
      </w:r>
      <w:r>
        <w:rPr>
          <w:color w:val="494949"/>
          <w:spacing w:val="3"/>
          <w:sz w:val="19"/>
        </w:rPr>
        <w:t>分布は</w:t>
      </w:r>
      <w:r>
        <w:rPr>
          <w:color w:val="494949"/>
          <w:sz w:val="19"/>
        </w:rPr>
        <w:t>20～30歳</w:t>
      </w:r>
      <w:r>
        <w:rPr>
          <w:color w:val="494949"/>
          <w:spacing w:val="6"/>
          <w:sz w:val="19"/>
        </w:rPr>
        <w:t>が</w:t>
      </w:r>
      <w:r>
        <w:rPr>
          <w:color w:val="494949"/>
          <w:sz w:val="19"/>
        </w:rPr>
        <w:t>64％となっているの</w:t>
      </w:r>
      <w:r>
        <w:rPr>
          <w:color w:val="494949"/>
          <w:spacing w:val="7"/>
          <w:sz w:val="19"/>
        </w:rPr>
        <w:t>に対し、20～</w:t>
      </w:r>
      <w:r>
        <w:rPr>
          <w:color w:val="494949"/>
          <w:sz w:val="19"/>
        </w:rPr>
        <w:t>39歳が過半数を占めており、</w:t>
      </w:r>
      <w:r>
        <w:rPr>
          <w:color w:val="494949"/>
          <w:spacing w:val="7"/>
          <w:sz w:val="19"/>
        </w:rPr>
        <w:t>昨年と比べても増加傾向にあり、</w:t>
      </w:r>
      <w:r>
        <w:rPr>
          <w:color w:val="494949"/>
          <w:sz w:val="19"/>
        </w:rPr>
        <w:t>開発者の年齢がまだまだ若返っていることがうかがえます。</w:t>
      </w:r>
    </w:p>
    <w:p w14:paraId="6BED50DC" w14:textId="77777777" w:rsidR="001F3687" w:rsidRDefault="001F3687" w:rsidP="001F3687">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Pr>
          <w:color w:val="494949"/>
          <w:sz w:val="19"/>
        </w:rPr>
        <w:t>2019年</w:t>
      </w:r>
      <w:r>
        <w:rPr>
          <w:color w:val="494949"/>
          <w:spacing w:val="9"/>
          <w:sz w:val="19"/>
        </w:rPr>
        <w:t>と比較すると、今回</w:t>
      </w:r>
      <w:r>
        <w:rPr>
          <w:color w:val="494949"/>
          <w:spacing w:val="4"/>
          <w:sz w:val="19"/>
        </w:rPr>
        <w:t>のアンケートに参加した開発者の大半が「まだ社会人になっていない」と回答しており、</w:t>
      </w:r>
      <w:r>
        <w:rPr>
          <w:color w:val="494949"/>
          <w:spacing w:val="5"/>
          <w:sz w:val="19"/>
        </w:rPr>
        <w:t>分野別・役職別の</w:t>
      </w:r>
      <w:r>
        <w:rPr>
          <w:color w:val="494949"/>
          <w:spacing w:val="4"/>
          <w:sz w:val="19"/>
        </w:rPr>
        <w:t>参加者</w:t>
      </w:r>
      <w:r>
        <w:rPr>
          <w:color w:val="494949"/>
          <w:spacing w:val="5"/>
          <w:sz w:val="19"/>
        </w:rPr>
        <w:t>分布を見ても、この</w:t>
      </w:r>
      <w:r>
        <w:rPr>
          <w:color w:val="494949"/>
          <w:spacing w:val="3"/>
          <w:w w:val="95"/>
          <w:sz w:val="19"/>
        </w:rPr>
        <w:t>「</w:t>
      </w:r>
      <w:r>
        <w:rPr>
          <w:color w:val="494949"/>
          <w:spacing w:val="5"/>
          <w:sz w:val="19"/>
        </w:rPr>
        <w:t>まだ社会人になっていない</w:t>
      </w:r>
      <w:r>
        <w:rPr>
          <w:color w:val="494949"/>
          <w:spacing w:val="3"/>
          <w:w w:val="95"/>
          <w:sz w:val="19"/>
        </w:rPr>
        <w:t>」人の</w:t>
      </w:r>
      <w:r>
        <w:rPr>
          <w:color w:val="494949"/>
          <w:spacing w:val="4"/>
          <w:sz w:val="19"/>
        </w:rPr>
        <w:t>多くが学生というグループを指していることがわかり、現在の社会の</w:t>
      </w:r>
      <w:r>
        <w:rPr>
          <w:color w:val="494949"/>
          <w:spacing w:val="5"/>
          <w:sz w:val="19"/>
        </w:rPr>
        <w:t>一般的な高等教育の追求と本アンケートの形式が関係していると考えられます。これは、高等教育の一般的な追求と本アンケートの普及形態にも関係しますが、オープンソースが教育の分野で</w:t>
      </w:r>
      <w:r>
        <w:rPr>
          <w:color w:val="494949"/>
          <w:spacing w:val="3"/>
          <w:w w:val="105"/>
          <w:sz w:val="19"/>
        </w:rPr>
        <w:t>良好な進歩を遂げている</w:t>
      </w:r>
      <w:r>
        <w:rPr>
          <w:color w:val="494949"/>
          <w:spacing w:val="5"/>
          <w:sz w:val="19"/>
        </w:rPr>
        <w:t>ことを示しています。</w:t>
      </w:r>
    </w:p>
    <w:p w14:paraId="0A43F2D9" w14:textId="77777777" w:rsidR="001F3687" w:rsidRDefault="001F3687" w:rsidP="001F3687">
      <w:pPr>
        <w:pStyle w:val="af7"/>
        <w:widowControl w:val="0"/>
        <w:numPr>
          <w:ilvl w:val="0"/>
          <w:numId w:val="3"/>
        </w:numPr>
        <w:tabs>
          <w:tab w:val="left" w:pos="544"/>
        </w:tabs>
        <w:autoSpaceDE w:val="0"/>
        <w:autoSpaceDN w:val="0"/>
        <w:spacing w:after="0" w:line="218" w:lineRule="auto"/>
        <w:ind w:leftChars="0" w:right="195"/>
        <w:jc w:val="both"/>
        <w:rPr>
          <w:rFonts w:ascii="Arial" w:eastAsia="Arial" w:hAnsi="Arial"/>
          <w:color w:val="494949"/>
          <w:sz w:val="19"/>
        </w:rPr>
      </w:pPr>
      <w:r>
        <w:rPr>
          <w:color w:val="494949"/>
          <w:spacing w:val="9"/>
          <w:sz w:val="19"/>
        </w:rPr>
        <w:t>開発者の技術志向は依然としてフロントエンドとバックエンドが中心で、バックエンドが</w:t>
      </w:r>
      <w:r>
        <w:rPr>
          <w:color w:val="494949"/>
          <w:spacing w:val="6"/>
          <w:sz w:val="19"/>
        </w:rPr>
        <w:t>31％、次いで</w:t>
      </w:r>
      <w:r>
        <w:rPr>
          <w:color w:val="494949"/>
          <w:sz w:val="19"/>
        </w:rPr>
        <w:t>Web</w:t>
      </w:r>
      <w:r>
        <w:rPr>
          <w:color w:val="494949"/>
          <w:spacing w:val="2"/>
          <w:sz w:val="19"/>
        </w:rPr>
        <w:t>フロント</w:t>
      </w:r>
      <w:r>
        <w:rPr>
          <w:color w:val="494949"/>
          <w:spacing w:val="9"/>
          <w:sz w:val="19"/>
        </w:rPr>
        <w:t>エンドが</w:t>
      </w:r>
      <w:r>
        <w:rPr>
          <w:color w:val="494949"/>
          <w:spacing w:val="5"/>
          <w:sz w:val="19"/>
        </w:rPr>
        <w:t>10％、</w:t>
      </w:r>
      <w:r>
        <w:rPr>
          <w:color w:val="494949"/>
          <w:sz w:val="19"/>
        </w:rPr>
        <w:t>AIが9％</w:t>
      </w:r>
      <w:r>
        <w:rPr>
          <w:color w:val="494949"/>
          <w:spacing w:val="4"/>
          <w:sz w:val="19"/>
        </w:rPr>
        <w:t>、</w:t>
      </w:r>
      <w:r>
        <w:rPr>
          <w:color w:val="494949"/>
          <w:spacing w:val="9"/>
          <w:sz w:val="19"/>
        </w:rPr>
        <w:t>ビッグデータ解析が9％となっており、</w:t>
      </w:r>
      <w:r>
        <w:rPr>
          <w:color w:val="494949"/>
          <w:spacing w:val="5"/>
          <w:sz w:val="19"/>
        </w:rPr>
        <w:t>非技術者やその他の業種が</w:t>
      </w:r>
      <w:r>
        <w:rPr>
          <w:color w:val="494949"/>
          <w:w w:val="105"/>
          <w:sz w:val="19"/>
        </w:rPr>
        <w:t>7％</w:t>
      </w:r>
      <w:r>
        <w:rPr>
          <w:color w:val="494949"/>
          <w:spacing w:val="3"/>
          <w:w w:val="105"/>
          <w:sz w:val="19"/>
        </w:rPr>
        <w:t>となっており</w:t>
      </w:r>
      <w:r>
        <w:rPr>
          <w:color w:val="494949"/>
          <w:w w:val="105"/>
          <w:sz w:val="19"/>
        </w:rPr>
        <w:t>、オープンソースの人気が社会のあらゆる分野で高まっていることがわかる。</w:t>
      </w:r>
    </w:p>
    <w:p w14:paraId="2723FA6C" w14:textId="77777777" w:rsidR="001F3687" w:rsidRDefault="001F3687" w:rsidP="001F3687">
      <w:pPr>
        <w:pStyle w:val="af7"/>
        <w:widowControl w:val="0"/>
        <w:numPr>
          <w:ilvl w:val="0"/>
          <w:numId w:val="3"/>
        </w:numPr>
        <w:tabs>
          <w:tab w:val="left" w:pos="540"/>
        </w:tabs>
        <w:autoSpaceDE w:val="0"/>
        <w:autoSpaceDN w:val="0"/>
        <w:spacing w:before="57" w:after="0" w:line="218" w:lineRule="auto"/>
        <w:ind w:leftChars="0" w:right="195"/>
        <w:jc w:val="both"/>
        <w:rPr>
          <w:rFonts w:ascii="Arial" w:eastAsia="Arial" w:hAnsi="Arial"/>
          <w:color w:val="494949"/>
          <w:sz w:val="19"/>
        </w:rPr>
      </w:pPr>
      <w:r>
        <w:rPr>
          <w:color w:val="494949"/>
          <w:spacing w:val="6"/>
          <w:sz w:val="19"/>
        </w:rPr>
        <w:t>オープンソースへの参加は、</w:t>
      </w:r>
      <w:r>
        <w:rPr>
          <w:color w:val="494949"/>
          <w:spacing w:val="4"/>
          <w:sz w:val="19"/>
        </w:rPr>
        <w:t>2019年にはコードとテストベースの</w:t>
      </w:r>
      <w:r>
        <w:rPr>
          <w:color w:val="494949"/>
          <w:spacing w:val="6"/>
          <w:sz w:val="19"/>
        </w:rPr>
        <w:t>形式から、</w:t>
      </w:r>
      <w:r>
        <w:rPr>
          <w:color w:val="494949"/>
          <w:spacing w:val="4"/>
          <w:sz w:val="19"/>
        </w:rPr>
        <w:t>コードとファイルベースの形式へと移行しています；コミュニティやプロジェクトは</w:t>
      </w:r>
      <w:r>
        <w:rPr>
          <w:color w:val="494949"/>
          <w:spacing w:val="3"/>
          <w:sz w:val="19"/>
        </w:rPr>
        <w:t>ファイルの重要性に気づき、より多くのオープンソース貢献者がファイルを書くためにピッチインしています。</w:t>
      </w:r>
    </w:p>
    <w:p w14:paraId="308B8AC7" w14:textId="77777777" w:rsidR="001F3687" w:rsidRPr="001F3687" w:rsidRDefault="001F3687" w:rsidP="001F3687">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Pr>
          <w:color w:val="494949"/>
          <w:spacing w:val="8"/>
          <w:sz w:val="19"/>
        </w:rPr>
        <w:t>オープンソースイベント</w:t>
      </w:r>
      <w:r>
        <w:rPr>
          <w:color w:val="494949"/>
          <w:spacing w:val="5"/>
          <w:sz w:val="19"/>
        </w:rPr>
        <w:t>への参加頻度は例年に比べて増加しており、これはオープンソースの雰囲気が高まっていることや、中国での</w:t>
      </w:r>
      <w:r>
        <w:rPr>
          <w:color w:val="494949"/>
          <w:spacing w:val="9"/>
          <w:sz w:val="19"/>
        </w:rPr>
        <w:t>オープンソースイベントの増加にも関係しています。</w:t>
      </w:r>
      <w:r>
        <w:rPr>
          <w:color w:val="494949"/>
          <w:spacing w:val="3"/>
          <w:w w:val="105"/>
          <w:sz w:val="19"/>
        </w:rPr>
        <w:t>オンライン会議やオフライン会議を好むという点でも、意外な結果が出ていました。</w:t>
      </w:r>
    </w:p>
    <w:p w14:paraId="2177A3DC" w14:textId="5FC90D8F" w:rsidR="001F3687" w:rsidRPr="009832A1" w:rsidRDefault="001F3687" w:rsidP="009832A1">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sidRPr="001F3687">
        <w:rPr>
          <w:color w:val="494949"/>
          <w:sz w:val="19"/>
        </w:rPr>
        <w:t xml:space="preserve">COVID-19 </w:t>
      </w:r>
      <w:r w:rsidRPr="001F3687">
        <w:rPr>
          <w:color w:val="494949"/>
          <w:spacing w:val="14"/>
          <w:sz w:val="19"/>
        </w:rPr>
        <w:t>2020の</w:t>
      </w:r>
      <w:r w:rsidRPr="001F3687">
        <w:rPr>
          <w:color w:val="494949"/>
          <w:spacing w:val="5"/>
          <w:sz w:val="19"/>
        </w:rPr>
        <w:t>文脈で</w:t>
      </w:r>
      <w:r w:rsidRPr="001F3687">
        <w:rPr>
          <w:color w:val="494949"/>
          <w:spacing w:val="1"/>
          <w:sz w:val="19"/>
        </w:rPr>
        <w:t>は、すべての</w:t>
      </w:r>
      <w:r w:rsidRPr="001F3687">
        <w:rPr>
          <w:color w:val="494949"/>
          <w:spacing w:val="5"/>
          <w:sz w:val="19"/>
        </w:rPr>
        <w:t>セクターが必然的に影響を受けます。</w:t>
      </w:r>
      <w:r w:rsidRPr="001F3687">
        <w:rPr>
          <w:rFonts w:hint="eastAsia"/>
          <w:color w:val="494949"/>
          <w:spacing w:val="5"/>
          <w:sz w:val="19"/>
        </w:rPr>
        <w:t>この流行は、オープンソースコミュニティへの参加に影響を与えていると多くの人が見ていましたが、触媒効果もあり、</w:t>
      </w:r>
      <w:r w:rsidRPr="001F3687">
        <w:rPr>
          <w:color w:val="494949"/>
          <w:spacing w:val="5"/>
          <w:sz w:val="19"/>
        </w:rPr>
        <w:t>11 %の人がこの流行がマイナスの影響を与えていると考えていました。</w:t>
      </w:r>
      <w:r w:rsidRPr="001F3687">
        <w:rPr>
          <w:rFonts w:hint="eastAsia"/>
          <w:color w:val="494949"/>
          <w:spacing w:val="5"/>
          <w:sz w:val="19"/>
        </w:rPr>
        <w:t>疫病の悪影響をポジティブな影響よりも大きく考えている人が</w:t>
      </w:r>
      <w:r w:rsidRPr="001F3687">
        <w:rPr>
          <w:color w:val="494949"/>
          <w:spacing w:val="5"/>
          <w:sz w:val="19"/>
        </w:rPr>
        <w:t>7％いる中で、影響はない。</w:t>
      </w:r>
    </w:p>
    <w:p w14:paraId="05D5E626" w14:textId="59FA2A14" w:rsidR="001F3687" w:rsidRDefault="001F3687" w:rsidP="001F3687">
      <w:pPr>
        <w:pStyle w:val="af7"/>
        <w:widowControl w:val="0"/>
        <w:numPr>
          <w:ilvl w:val="0"/>
          <w:numId w:val="3"/>
        </w:numPr>
        <w:tabs>
          <w:tab w:val="left" w:pos="540"/>
        </w:tabs>
        <w:autoSpaceDE w:val="0"/>
        <w:autoSpaceDN w:val="0"/>
        <w:spacing w:before="4" w:after="0" w:line="218" w:lineRule="auto"/>
        <w:ind w:leftChars="0" w:right="195"/>
        <w:jc w:val="both"/>
        <w:rPr>
          <w:rFonts w:ascii="Arial" w:eastAsia="Arial" w:hAnsi="Arial"/>
          <w:color w:val="494949"/>
          <w:sz w:val="19"/>
        </w:rPr>
      </w:pPr>
      <w:r>
        <w:rPr>
          <w:color w:val="494949"/>
          <w:spacing w:val="5"/>
          <w:sz w:val="19"/>
        </w:rPr>
        <w:t>オンラインファイルコラボレーションツールの利用状況では、</w:t>
      </w:r>
      <w:r w:rsidR="00951550" w:rsidRPr="00951550">
        <w:rPr>
          <w:rFonts w:hint="eastAsia"/>
          <w:color w:val="494949"/>
          <w:spacing w:val="5"/>
          <w:sz w:val="19"/>
        </w:rPr>
        <w:t>⽯墨⽂档</w:t>
      </w:r>
      <w:r w:rsidR="00951550">
        <w:rPr>
          <w:rFonts w:hint="eastAsia"/>
          <w:color w:val="494949"/>
          <w:spacing w:val="5"/>
          <w:sz w:val="19"/>
        </w:rPr>
        <w:t>（訳註：マークダウンで記述できるオンラインの文書共有ツール）昨年の</w:t>
      </w:r>
      <w:r>
        <w:rPr>
          <w:color w:val="494949"/>
          <w:spacing w:val="5"/>
          <w:sz w:val="19"/>
        </w:rPr>
        <w:t>3位からwiki</w:t>
      </w:r>
      <w:r>
        <w:rPr>
          <w:color w:val="494949"/>
          <w:spacing w:val="9"/>
          <w:sz w:val="19"/>
        </w:rPr>
        <w:t>や</w:t>
      </w:r>
      <w:r>
        <w:rPr>
          <w:color w:val="494949"/>
          <w:sz w:val="19"/>
        </w:rPr>
        <w:t>Google Docを抜いて</w:t>
      </w:r>
      <w:r>
        <w:rPr>
          <w:color w:val="494949"/>
          <w:spacing w:val="5"/>
          <w:sz w:val="19"/>
        </w:rPr>
        <w:t>1位に躍り出たほか</w:t>
      </w:r>
      <w:r>
        <w:rPr>
          <w:color w:val="494949"/>
          <w:spacing w:val="1"/>
          <w:sz w:val="19"/>
        </w:rPr>
        <w:t>、中国でも優れたコラボレーションツールが続々と登場し、認知度が高まってきている。</w:t>
      </w:r>
    </w:p>
    <w:p w14:paraId="79EAEE42" w14:textId="77777777" w:rsidR="001F3687" w:rsidRDefault="001F3687" w:rsidP="001F3687">
      <w:pPr>
        <w:pStyle w:val="af7"/>
        <w:widowControl w:val="0"/>
        <w:numPr>
          <w:ilvl w:val="0"/>
          <w:numId w:val="3"/>
        </w:numPr>
        <w:tabs>
          <w:tab w:val="left" w:pos="538"/>
        </w:tabs>
        <w:autoSpaceDE w:val="0"/>
        <w:autoSpaceDN w:val="0"/>
        <w:spacing w:after="0" w:line="218" w:lineRule="auto"/>
        <w:ind w:leftChars="0" w:right="195"/>
        <w:jc w:val="both"/>
        <w:rPr>
          <w:rFonts w:ascii="Arial" w:eastAsia="Arial" w:hAnsi="Arial"/>
          <w:color w:val="494949"/>
          <w:sz w:val="19"/>
        </w:rPr>
      </w:pPr>
      <w:r>
        <w:rPr>
          <w:color w:val="494949"/>
          <w:spacing w:val="19"/>
          <w:sz w:val="19"/>
        </w:rPr>
        <w:t>2020年</w:t>
      </w:r>
      <w:r>
        <w:rPr>
          <w:color w:val="494949"/>
          <w:sz w:val="19"/>
        </w:rPr>
        <w:t>9月9日</w:t>
      </w:r>
      <w:r>
        <w:rPr>
          <w:color w:val="494949"/>
          <w:spacing w:val="19"/>
          <w:sz w:val="19"/>
        </w:rPr>
        <w:t>、</w:t>
      </w:r>
      <w:r>
        <w:rPr>
          <w:color w:val="494949"/>
          <w:spacing w:val="15"/>
          <w:sz w:val="19"/>
        </w:rPr>
        <w:t>中国初のオープンソースソフトウェア財団で</w:t>
      </w:r>
      <w:r>
        <w:rPr>
          <w:color w:val="494949"/>
          <w:sz w:val="19"/>
        </w:rPr>
        <w:t>ある</w:t>
      </w:r>
      <w:proofErr w:type="spellStart"/>
      <w:r>
        <w:rPr>
          <w:color w:val="494949"/>
          <w:spacing w:val="2"/>
          <w:sz w:val="19"/>
        </w:rPr>
        <w:t>OpenAtom</w:t>
      </w:r>
      <w:proofErr w:type="spellEnd"/>
      <w:r>
        <w:rPr>
          <w:color w:val="494949"/>
          <w:spacing w:val="2"/>
          <w:sz w:val="19"/>
        </w:rPr>
        <w:t xml:space="preserve"> </w:t>
      </w:r>
      <w:r>
        <w:rPr>
          <w:color w:val="494949"/>
          <w:sz w:val="19"/>
        </w:rPr>
        <w:t>Foundationの</w:t>
      </w:r>
      <w:r>
        <w:rPr>
          <w:color w:val="494949"/>
          <w:spacing w:val="4"/>
          <w:sz w:val="19"/>
        </w:rPr>
        <w:t>正式立ち上げは、オープンソースの概念の普及、</w:t>
      </w:r>
      <w:r>
        <w:rPr>
          <w:color w:val="494949"/>
          <w:spacing w:val="5"/>
          <w:sz w:val="19"/>
        </w:rPr>
        <w:t>コミュニティの教育と構築、オープンソースエコシステムの確立、オープンソースプロジェクトの早期インキュベーションとサポート、中国のオープンソースコミュニティのリソース統合と最適化の支援、国際的なオープンソースコミュニティとの連携など、</w:t>
      </w:r>
      <w:r>
        <w:rPr>
          <w:color w:val="494949"/>
          <w:spacing w:val="4"/>
          <w:sz w:val="19"/>
        </w:rPr>
        <w:t>複数の期待を込めて開催される予定です。この会議は、オープンソースの概念、オープンソース教育とコミュニティ構築を促進し、オープンソースエコシステムを確立し、オープンソースプロジェクトの早期インキュベーションとサポートを提供し、</w:t>
      </w:r>
      <w:r>
        <w:rPr>
          <w:color w:val="494949"/>
          <w:spacing w:val="5"/>
          <w:sz w:val="19"/>
        </w:rPr>
        <w:t>中国の</w:t>
      </w:r>
      <w:r>
        <w:rPr>
          <w:color w:val="494949"/>
          <w:spacing w:val="3"/>
          <w:sz w:val="19"/>
        </w:rPr>
        <w:t>オープンソースコミュニティがリソースを統合して最適化し、国際的なオープンソースコミュニティとつながることを支援することが期待されています。</w:t>
      </w:r>
    </w:p>
    <w:p w14:paraId="5701A74E" w14:textId="0E17816E" w:rsidR="00174DA9" w:rsidRDefault="00174DA9" w:rsidP="00174DA9">
      <w:pPr>
        <w:pStyle w:val="af5"/>
        <w:rPr>
          <w:rFonts w:eastAsiaTheme="minorEastAsia"/>
          <w:lang w:eastAsia="ja-JP"/>
        </w:rPr>
      </w:pPr>
    </w:p>
    <w:p w14:paraId="36CD1FFE" w14:textId="6251832A" w:rsidR="002E0B53" w:rsidRDefault="002E0B53" w:rsidP="00FF6237">
      <w:pPr>
        <w:pStyle w:val="2"/>
        <w:numPr>
          <w:ilvl w:val="0"/>
          <w:numId w:val="2"/>
        </w:numPr>
      </w:pPr>
      <w:r>
        <w:rPr>
          <w:rFonts w:hint="eastAsia"/>
        </w:rPr>
        <w:t>オープンソース開発者の特性</w:t>
      </w:r>
    </w:p>
    <w:p w14:paraId="6C21BE7E" w14:textId="78332705" w:rsidR="00F470C4" w:rsidRPr="00F470C4" w:rsidRDefault="00F470C4" w:rsidP="00F470C4">
      <w:pPr>
        <w:pStyle w:val="3"/>
      </w:pPr>
      <w:r>
        <w:rPr>
          <w:rFonts w:hint="eastAsia"/>
        </w:rPr>
        <w:t>3</w:t>
      </w:r>
      <w:r>
        <w:t>.1</w:t>
      </w:r>
      <w:r>
        <w:rPr>
          <w:rFonts w:hint="eastAsia"/>
        </w:rPr>
        <w:t>参加者の学歴は高め、男性が8割を占める。</w:t>
      </w:r>
    </w:p>
    <w:p w14:paraId="752DE318" w14:textId="73778883" w:rsidR="00FF6237" w:rsidRDefault="00FF6237" w:rsidP="00FF6237">
      <w:pPr>
        <w:pStyle w:val="af5"/>
        <w:rPr>
          <w:noProof/>
          <w:lang w:eastAsia="ja-JP"/>
        </w:rPr>
      </w:pPr>
      <w:r w:rsidRPr="00FF6237">
        <w:rPr>
          <w:rFonts w:hint="eastAsia"/>
          <w:lang w:eastAsia="ja-JP"/>
        </w:rPr>
        <w:t>参加者の年齢は</w:t>
      </w:r>
      <w:r w:rsidRPr="00FF6237">
        <w:rPr>
          <w:lang w:eastAsia="ja-JP"/>
        </w:rPr>
        <w:t>20～39歳に集中しており、学歴は学部レベル以上が一般的で、男性が84％、女性が16％と昨年と同様の割合であった。</w:t>
      </w:r>
    </w:p>
    <w:p w14:paraId="4BBD0898" w14:textId="2DFF8490" w:rsidR="00FF6237" w:rsidRDefault="00FF6237" w:rsidP="00FF6237">
      <w:pPr>
        <w:pStyle w:val="af5"/>
        <w:rPr>
          <w:noProof/>
          <w:lang w:eastAsia="ja-JP"/>
        </w:rPr>
      </w:pPr>
    </w:p>
    <w:p w14:paraId="3E8D5DE2" w14:textId="27EF10DF" w:rsidR="00FF6237" w:rsidRDefault="00FF6237" w:rsidP="00FF6237">
      <w:pPr>
        <w:pStyle w:val="af5"/>
        <w:rPr>
          <w:noProof/>
          <w:lang w:eastAsia="ja-JP"/>
        </w:rPr>
      </w:pPr>
      <w:r>
        <w:rPr>
          <w:noProof/>
        </w:rPr>
        <w:drawing>
          <wp:anchor distT="0" distB="0" distL="0" distR="0" simplePos="0" relativeHeight="251661312" behindDoc="0" locked="0" layoutInCell="1" allowOverlap="1" wp14:anchorId="196706C4" wp14:editId="7C27D430">
            <wp:simplePos x="0" y="0"/>
            <wp:positionH relativeFrom="page">
              <wp:posOffset>1095375</wp:posOffset>
            </wp:positionH>
            <wp:positionV relativeFrom="paragraph">
              <wp:posOffset>228600</wp:posOffset>
            </wp:positionV>
            <wp:extent cx="3945559" cy="4615719"/>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9" cstate="print"/>
                    <a:stretch>
                      <a:fillRect/>
                    </a:stretch>
                  </pic:blipFill>
                  <pic:spPr>
                    <a:xfrm>
                      <a:off x="0" y="0"/>
                      <a:ext cx="3945559" cy="4615719"/>
                    </a:xfrm>
                    <a:prstGeom prst="rect">
                      <a:avLst/>
                    </a:prstGeom>
                  </pic:spPr>
                </pic:pic>
              </a:graphicData>
            </a:graphic>
          </wp:anchor>
        </w:drawing>
      </w:r>
    </w:p>
    <w:p w14:paraId="44B8D4BA" w14:textId="01C5C2CF" w:rsidR="00FF6237" w:rsidRDefault="00FF6237" w:rsidP="00FF6237">
      <w:pPr>
        <w:pStyle w:val="af5"/>
        <w:rPr>
          <w:noProof/>
          <w:lang w:eastAsia="ja-JP"/>
        </w:rPr>
      </w:pPr>
    </w:p>
    <w:p w14:paraId="1ACF2D82" w14:textId="4A9059A3" w:rsidR="00FF6237" w:rsidRDefault="00FF6237" w:rsidP="00FF6237">
      <w:pPr>
        <w:pStyle w:val="af5"/>
        <w:rPr>
          <w:noProof/>
        </w:rPr>
      </w:pPr>
      <w:r>
        <w:rPr>
          <w:noProof/>
          <w:sz w:val="20"/>
        </w:rPr>
        <w:drawing>
          <wp:inline distT="0" distB="0" distL="0" distR="0" wp14:anchorId="1ECBA233" wp14:editId="051A4C28">
            <wp:extent cx="3976633" cy="2321814"/>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0" cstate="print"/>
                    <a:stretch>
                      <a:fillRect/>
                    </a:stretch>
                  </pic:blipFill>
                  <pic:spPr>
                    <a:xfrm>
                      <a:off x="0" y="0"/>
                      <a:ext cx="3976633" cy="2321814"/>
                    </a:xfrm>
                    <a:prstGeom prst="rect">
                      <a:avLst/>
                    </a:prstGeom>
                  </pic:spPr>
                </pic:pic>
              </a:graphicData>
            </a:graphic>
          </wp:inline>
        </w:drawing>
      </w:r>
    </w:p>
    <w:p w14:paraId="52059C41" w14:textId="3C483B49" w:rsidR="00FF6237" w:rsidRDefault="00FF6237" w:rsidP="00FF6237">
      <w:pPr>
        <w:pStyle w:val="af5"/>
        <w:rPr>
          <w:noProof/>
        </w:rPr>
      </w:pPr>
    </w:p>
    <w:p w14:paraId="3A1738E9" w14:textId="57120701" w:rsidR="00FF6237" w:rsidRDefault="00FF6237" w:rsidP="00FF6237">
      <w:pPr>
        <w:pStyle w:val="af5"/>
        <w:rPr>
          <w:rFonts w:eastAsiaTheme="minorEastAsia"/>
          <w:b/>
          <w:bCs/>
          <w:lang w:eastAsia="ja-JP"/>
        </w:rPr>
      </w:pPr>
      <w:r w:rsidRPr="00FF6237">
        <w:rPr>
          <w:rFonts w:eastAsiaTheme="minorEastAsia" w:hint="eastAsia"/>
          <w:b/>
          <w:bCs/>
          <w:lang w:eastAsia="ja-JP"/>
        </w:rPr>
        <w:t>識者のレビュー</w:t>
      </w:r>
    </w:p>
    <w:p w14:paraId="69A38415" w14:textId="5979C9C4" w:rsidR="00FF6237" w:rsidRPr="00334FC0" w:rsidRDefault="00FF6237" w:rsidP="00FF6237">
      <w:pPr>
        <w:pStyle w:val="af5"/>
        <w:rPr>
          <w:lang w:eastAsia="ja-JP"/>
        </w:rPr>
      </w:pPr>
      <w:r w:rsidRPr="00FF6237">
        <w:rPr>
          <w:rFonts w:ascii="Arial" w:hAnsi="Arial" w:cs="Arial"/>
          <w:b/>
          <w:bCs/>
          <w:lang w:eastAsia="ja-JP"/>
        </w:rPr>
        <w:t>刘天栋</w:t>
      </w:r>
      <w:r w:rsidRPr="00FF6237">
        <w:rPr>
          <w:rFonts w:asciiTheme="minorEastAsia" w:eastAsiaTheme="minorEastAsia" w:hAnsiTheme="minorEastAsia" w:cs="Arial" w:hint="eastAsia"/>
          <w:b/>
          <w:bCs/>
          <w:lang w:eastAsia="ja-JP"/>
        </w:rPr>
        <w:t>：</w:t>
      </w:r>
      <w:r w:rsidRPr="00334FC0">
        <w:rPr>
          <w:rFonts w:hint="eastAsia"/>
          <w:lang w:eastAsia="ja-JP"/>
        </w:rPr>
        <w:t>オープンソースに参加している女性の割合は、過去</w:t>
      </w:r>
      <w:r w:rsidRPr="00334FC0">
        <w:rPr>
          <w:lang w:eastAsia="ja-JP"/>
        </w:rPr>
        <w:t>2～3年の調査データと似ていますが、国際平均（10～12％程度）よりも高いです。今後、より多くの女性が中国のオープンソースに参加し、美しいオープンソースの景観を形成していくことを期待しています。</w:t>
      </w:r>
    </w:p>
    <w:p w14:paraId="617CFB8A" w14:textId="12CAC92F" w:rsidR="00FF6237" w:rsidRDefault="00FF6237" w:rsidP="00FF6237">
      <w:pPr>
        <w:pStyle w:val="af5"/>
        <w:rPr>
          <w:rFonts w:ascii="Arial" w:hAnsi="Arial" w:cs="Arial"/>
          <w:lang w:eastAsia="ja-JP"/>
        </w:rPr>
      </w:pPr>
    </w:p>
    <w:p w14:paraId="0894C0B5" w14:textId="4DB18ECF" w:rsidR="00FF6237" w:rsidRDefault="00FF6237" w:rsidP="00FF6237">
      <w:pPr>
        <w:pStyle w:val="af5"/>
        <w:rPr>
          <w:rFonts w:ascii="Arial" w:hAnsi="Arial" w:cs="Arial"/>
          <w:lang w:eastAsia="ja-JP"/>
        </w:rPr>
      </w:pPr>
    </w:p>
    <w:p w14:paraId="77CC09A1" w14:textId="19248320" w:rsidR="00FF6237" w:rsidRPr="00334FC0" w:rsidRDefault="00FF6237" w:rsidP="00334FC0">
      <w:pPr>
        <w:pStyle w:val="af5"/>
        <w:rPr>
          <w:lang w:eastAsia="ja-JP"/>
        </w:rPr>
      </w:pPr>
      <w:r w:rsidRPr="00FF6237">
        <w:rPr>
          <w:rFonts w:hint="eastAsia"/>
          <w:b/>
          <w:bCs/>
          <w:color w:val="000000"/>
          <w:lang w:eastAsia="ja-JP"/>
        </w:rPr>
        <w:t>陈阳</w:t>
      </w:r>
      <w:r w:rsidRPr="00FF6237">
        <w:rPr>
          <w:rFonts w:hint="eastAsia"/>
          <w:b/>
          <w:bCs/>
          <w:lang w:eastAsia="ja-JP"/>
        </w:rPr>
        <w:t>：</w:t>
      </w:r>
      <w:r w:rsidRPr="00334FC0">
        <w:rPr>
          <w:rFonts w:hint="eastAsia"/>
          <w:lang w:eastAsia="ja-JP"/>
        </w:rPr>
        <w:t>多様性は常にオープンソースコミュニティの</w:t>
      </w:r>
      <w:r w:rsidR="001342CA" w:rsidRPr="00334FC0">
        <w:rPr>
          <w:rFonts w:hint="eastAsia"/>
          <w:lang w:eastAsia="ja-JP"/>
        </w:rPr>
        <w:t>箴言</w:t>
      </w:r>
      <w:r w:rsidRPr="00334FC0">
        <w:rPr>
          <w:rFonts w:hint="eastAsia"/>
          <w:lang w:eastAsia="ja-JP"/>
        </w:rPr>
        <w:t>であり、世界のオープンソースコミュニティは</w:t>
      </w:r>
      <w:r w:rsidRPr="00334FC0">
        <w:rPr>
          <w:lang w:eastAsia="ja-JP"/>
        </w:rPr>
        <w:t>10年以上前に「女性のオープンソースへの参加を奨励する」という呼びかけを始めました。</w:t>
      </w:r>
    </w:p>
    <w:p w14:paraId="699A5907" w14:textId="41542AA6" w:rsidR="00FF6237" w:rsidRPr="00334FC0" w:rsidRDefault="00FF6237" w:rsidP="00334FC0">
      <w:pPr>
        <w:pStyle w:val="af5"/>
        <w:rPr>
          <w:lang w:eastAsia="ja-JP"/>
        </w:rPr>
      </w:pPr>
      <w:proofErr w:type="spellStart"/>
      <w:r w:rsidRPr="00334FC0">
        <w:rPr>
          <w:lang w:eastAsia="ja-JP"/>
        </w:rPr>
        <w:t>COSCon</w:t>
      </w:r>
      <w:proofErr w:type="spellEnd"/>
      <w:r w:rsidRPr="00334FC0">
        <w:rPr>
          <w:lang w:eastAsia="ja-JP"/>
        </w:rPr>
        <w:t xml:space="preserve"> 2020</w:t>
      </w:r>
      <w:r w:rsidR="00334FC0" w:rsidRPr="00334FC0">
        <w:rPr>
          <w:lang w:eastAsia="ja-JP"/>
        </w:rPr>
        <w:t>(訳註</w:t>
      </w:r>
      <w:r w:rsidR="00334FC0" w:rsidRPr="00334FC0">
        <w:rPr>
          <w:rFonts w:hint="eastAsia"/>
          <w:lang w:eastAsia="ja-JP"/>
        </w:rPr>
        <w:t>:</w:t>
      </w:r>
      <w:r w:rsidR="00334FC0" w:rsidRPr="00334FC0">
        <w:rPr>
          <w:lang w:eastAsia="ja-JP"/>
        </w:rPr>
        <w:t>中国オープンソースカンファレンス</w:t>
      </w:r>
      <w:r w:rsidR="00334FC0" w:rsidRPr="00334FC0">
        <w:rPr>
          <w:rFonts w:hint="eastAsia"/>
          <w:lang w:eastAsia="ja-JP"/>
        </w:rPr>
        <w:t>2</w:t>
      </w:r>
      <w:r w:rsidR="00334FC0" w:rsidRPr="00334FC0">
        <w:rPr>
          <w:lang w:eastAsia="ja-JP"/>
        </w:rPr>
        <w:t>020)</w:t>
      </w:r>
      <w:r w:rsidRPr="00334FC0">
        <w:rPr>
          <w:lang w:eastAsia="ja-JP"/>
        </w:rPr>
        <w:t>で</w:t>
      </w:r>
      <w:r w:rsidR="00334FC0" w:rsidRPr="00334FC0">
        <w:rPr>
          <w:lang w:eastAsia="ja-JP"/>
        </w:rPr>
        <w:t>もその呼びかけを実現するため</w:t>
      </w:r>
      <w:r w:rsidRPr="00334FC0">
        <w:rPr>
          <w:lang w:eastAsia="ja-JP"/>
        </w:rPr>
        <w:t xml:space="preserve">、オープンソースコミュニティの女性リーダーを招き、コミュニティをつなぐために、彼女たちのユニークな能力や視点を持ち寄ってもらいました。アジアのベトナム出身のHong </w:t>
      </w:r>
      <w:proofErr w:type="spellStart"/>
      <w:r w:rsidRPr="00334FC0">
        <w:rPr>
          <w:lang w:eastAsia="ja-JP"/>
        </w:rPr>
        <w:t>Phuc</w:t>
      </w:r>
      <w:proofErr w:type="spellEnd"/>
      <w:r w:rsidRPr="00334FC0">
        <w:rPr>
          <w:lang w:eastAsia="ja-JP"/>
        </w:rPr>
        <w:t xml:space="preserve"> DangはFOSSASIAを設立してオープンソースに関わり始め、現在は</w:t>
      </w:r>
      <w:r w:rsidR="00334FC0" w:rsidRPr="00334FC0">
        <w:rPr>
          <w:lang w:eastAsia="ja-JP"/>
        </w:rPr>
        <w:t>Open Source Initiative (OSI)</w:t>
      </w:r>
      <w:r w:rsidRPr="00334FC0">
        <w:rPr>
          <w:lang w:eastAsia="ja-JP"/>
        </w:rPr>
        <w:t>の役員</w:t>
      </w:r>
      <w:r w:rsidR="00334FC0">
        <w:rPr>
          <w:rFonts w:eastAsiaTheme="minorEastAsia" w:hint="eastAsia"/>
          <w:lang w:eastAsia="ja-JP"/>
        </w:rPr>
        <w:t>(</w:t>
      </w:r>
      <w:r w:rsidR="00334FC0">
        <w:rPr>
          <w:rFonts w:eastAsiaTheme="minorEastAsia"/>
          <w:lang w:eastAsia="ja-JP"/>
        </w:rPr>
        <w:t>VP)</w:t>
      </w:r>
      <w:r w:rsidRPr="00334FC0">
        <w:rPr>
          <w:lang w:eastAsia="ja-JP"/>
        </w:rPr>
        <w:t>を務めています。</w:t>
      </w:r>
    </w:p>
    <w:p w14:paraId="2FC077BD" w14:textId="6689DF19" w:rsidR="00FF6237" w:rsidRDefault="00FF6237" w:rsidP="00334FC0">
      <w:pPr>
        <w:pStyle w:val="af5"/>
        <w:rPr>
          <w:rFonts w:eastAsiaTheme="minorEastAsia"/>
          <w:lang w:eastAsia="ja-JP"/>
        </w:rPr>
      </w:pPr>
      <w:r w:rsidRPr="00334FC0">
        <w:rPr>
          <w:lang w:eastAsia="ja-JP"/>
        </w:rPr>
        <w:t xml:space="preserve"> オープンソースへの女性の参加の幅と深さは、私たちが望む方向に進んでおり、世界を面白く多様な場所にしています。</w:t>
      </w:r>
    </w:p>
    <w:p w14:paraId="5240AB81" w14:textId="16006382" w:rsidR="00AC75CC" w:rsidRDefault="00AC75CC" w:rsidP="00334FC0">
      <w:pPr>
        <w:pStyle w:val="af5"/>
        <w:rPr>
          <w:rFonts w:eastAsiaTheme="minorEastAsia"/>
          <w:lang w:eastAsia="ja-JP"/>
        </w:rPr>
      </w:pPr>
    </w:p>
    <w:p w14:paraId="329E602D" w14:textId="5437CA92" w:rsidR="00F470C4" w:rsidRDefault="00F470C4" w:rsidP="00F470C4">
      <w:pPr>
        <w:pStyle w:val="3"/>
        <w:ind w:left="880"/>
      </w:pPr>
      <w:r>
        <w:rPr>
          <w:rFonts w:hint="eastAsia"/>
        </w:rPr>
        <w:t>3</w:t>
      </w:r>
      <w:r>
        <w:t>.2</w:t>
      </w:r>
      <w:r>
        <w:rPr>
          <w:rFonts w:hint="eastAsia"/>
        </w:rPr>
        <w:t>参加者の経験、経歴</w:t>
      </w:r>
    </w:p>
    <w:p w14:paraId="323F6601" w14:textId="77777777" w:rsidR="00F470C4" w:rsidRDefault="00F470C4" w:rsidP="004C60ED">
      <w:pPr>
        <w:pStyle w:val="af5"/>
        <w:rPr>
          <w:lang w:eastAsia="ja-JP"/>
        </w:rPr>
      </w:pPr>
      <w:r>
        <w:rPr>
          <w:w w:val="105"/>
          <w:lang w:eastAsia="ja-JP"/>
        </w:rPr>
        <w:t>未経験者が約36％と最も多く、次いで経験年数3～5年、6～10年の人がそれぞれ19％、15％、10年以上の人が約2割となっています。</w:t>
      </w:r>
    </w:p>
    <w:p w14:paraId="456847F1" w14:textId="0999ECD5" w:rsidR="00F470C4" w:rsidRPr="00F470C4" w:rsidRDefault="00F81AF6" w:rsidP="004C60ED">
      <w:pPr>
        <w:pStyle w:val="af5"/>
        <w:rPr>
          <w:lang w:eastAsia="ja-JP"/>
        </w:rPr>
      </w:pPr>
      <w:r>
        <w:rPr>
          <w:noProof/>
        </w:rPr>
        <w:drawing>
          <wp:anchor distT="0" distB="0" distL="0" distR="0" simplePos="0" relativeHeight="251663360" behindDoc="0" locked="0" layoutInCell="1" allowOverlap="1" wp14:anchorId="711F5F1F" wp14:editId="5B912DDC">
            <wp:simplePos x="0" y="0"/>
            <wp:positionH relativeFrom="page">
              <wp:posOffset>1080135</wp:posOffset>
            </wp:positionH>
            <wp:positionV relativeFrom="paragraph">
              <wp:posOffset>563245</wp:posOffset>
            </wp:positionV>
            <wp:extent cx="3945793" cy="2295429"/>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11" cstate="print"/>
                    <a:stretch>
                      <a:fillRect/>
                    </a:stretch>
                  </pic:blipFill>
                  <pic:spPr>
                    <a:xfrm>
                      <a:off x="0" y="0"/>
                      <a:ext cx="3945793" cy="2295429"/>
                    </a:xfrm>
                    <a:prstGeom prst="rect">
                      <a:avLst/>
                    </a:prstGeom>
                  </pic:spPr>
                </pic:pic>
              </a:graphicData>
            </a:graphic>
          </wp:anchor>
        </w:drawing>
      </w:r>
    </w:p>
    <w:p w14:paraId="2D04D8A7" w14:textId="19BE9B92" w:rsidR="003D6315" w:rsidRDefault="003D6315" w:rsidP="004C60ED">
      <w:pPr>
        <w:pStyle w:val="af5"/>
        <w:rPr>
          <w:w w:val="105"/>
          <w:lang w:eastAsia="ja-JP"/>
        </w:rPr>
      </w:pPr>
      <w:r>
        <w:rPr>
          <w:spacing w:val="7"/>
          <w:lang w:eastAsia="ja-JP"/>
        </w:rPr>
        <w:t>参加者のうち、7割近くがインターネット開発/ソフトウェア開発の分野で、次いで</w:t>
      </w:r>
      <w:r>
        <w:rPr>
          <w:spacing w:val="5"/>
          <w:lang w:eastAsia="ja-JP"/>
        </w:rPr>
        <w:t>教育/学術</w:t>
      </w:r>
      <w:r w:rsidRPr="00BD5AC8">
        <w:rPr>
          <w:lang w:eastAsia="ja-JP"/>
        </w:rPr>
        <w:t>/科学研究の分野が15％程度のシェアを占めており、金属銀行、メディア、</w:t>
      </w:r>
      <w:r w:rsidR="00162241" w:rsidRPr="00BD5AC8">
        <w:rPr>
          <w:lang w:eastAsia="ja-JP"/>
        </w:rPr>
        <w:t>オンラインゲームやネットサービスなど</w:t>
      </w:r>
      <w:r w:rsidRPr="00BD5AC8">
        <w:rPr>
          <w:lang w:eastAsia="ja-JP"/>
        </w:rPr>
        <w:t>の分野もオープンソースに積極的に参加している。</w:t>
      </w:r>
    </w:p>
    <w:p w14:paraId="26CAEADF" w14:textId="51A13DB5" w:rsidR="00725DD9" w:rsidRDefault="00725DD9" w:rsidP="004C60ED">
      <w:pPr>
        <w:pStyle w:val="af5"/>
        <w:rPr>
          <w:w w:val="105"/>
          <w:lang w:eastAsia="ja-JP"/>
        </w:rPr>
      </w:pPr>
    </w:p>
    <w:p w14:paraId="31C93AA5" w14:textId="0FDBA961" w:rsidR="00725DD9" w:rsidRDefault="00725DD9" w:rsidP="004C60ED">
      <w:pPr>
        <w:pStyle w:val="af5"/>
      </w:pPr>
      <w:r>
        <w:rPr>
          <w:noProof/>
          <w:sz w:val="20"/>
        </w:rPr>
        <w:drawing>
          <wp:inline distT="0" distB="0" distL="0" distR="0" wp14:anchorId="78FDB51E" wp14:editId="381A39A8">
            <wp:extent cx="3976633" cy="2321814"/>
            <wp:effectExtent l="0" t="0" r="0" b="0"/>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2" cstate="print"/>
                    <a:stretch>
                      <a:fillRect/>
                    </a:stretch>
                  </pic:blipFill>
                  <pic:spPr>
                    <a:xfrm>
                      <a:off x="0" y="0"/>
                      <a:ext cx="3976633" cy="2321814"/>
                    </a:xfrm>
                    <a:prstGeom prst="rect">
                      <a:avLst/>
                    </a:prstGeom>
                  </pic:spPr>
                </pic:pic>
              </a:graphicData>
            </a:graphic>
          </wp:inline>
        </w:drawing>
      </w:r>
    </w:p>
    <w:p w14:paraId="6E6C58FB" w14:textId="09EFAC34" w:rsidR="00BD5AC8" w:rsidRDefault="00BD5AC8" w:rsidP="00BD5AC8">
      <w:pPr>
        <w:pStyle w:val="3"/>
        <w:ind w:left="880"/>
      </w:pPr>
      <w:r>
        <w:rPr>
          <w:rFonts w:hint="eastAsia"/>
        </w:rPr>
        <w:t>3</w:t>
      </w:r>
      <w:r>
        <w:t>.3</w:t>
      </w:r>
      <w:r>
        <w:rPr>
          <w:rFonts w:hint="eastAsia"/>
        </w:rPr>
        <w:t>参加者の職業分布</w:t>
      </w:r>
    </w:p>
    <w:p w14:paraId="4AAE0CE0" w14:textId="01085CB9" w:rsidR="00C41218" w:rsidRDefault="00C41218" w:rsidP="00C41218">
      <w:pPr>
        <w:pStyle w:val="af5"/>
        <w:rPr>
          <w:lang w:eastAsia="ja-JP"/>
        </w:rPr>
      </w:pPr>
      <w:r>
        <w:rPr>
          <w:lang w:eastAsia="ja-JP"/>
        </w:rPr>
        <w:t>参加者は学生が約37％、開発者が約</w:t>
      </w:r>
      <w:r>
        <w:rPr>
          <w:w w:val="105"/>
          <w:lang w:eastAsia="ja-JP"/>
        </w:rPr>
        <w:t>36％と、</w:t>
      </w:r>
      <w:r>
        <w:rPr>
          <w:lang w:eastAsia="ja-JP"/>
        </w:rPr>
        <w:t>2019年に比べて圧倒的に多い。</w:t>
      </w:r>
    </w:p>
    <w:p w14:paraId="38D9CC2C" w14:textId="167A78D9" w:rsidR="00C41218" w:rsidRDefault="00C41218" w:rsidP="00C41218">
      <w:pPr>
        <w:pStyle w:val="af5"/>
        <w:rPr>
          <w:lang w:eastAsia="ja-JP"/>
        </w:rPr>
      </w:pPr>
    </w:p>
    <w:p w14:paraId="737AD8FF" w14:textId="48CC0DAD" w:rsidR="00C41218" w:rsidRDefault="00C41218" w:rsidP="00C41218">
      <w:pPr>
        <w:pStyle w:val="af5"/>
        <w:rPr>
          <w:lang w:eastAsia="ja-JP"/>
        </w:rPr>
      </w:pPr>
    </w:p>
    <w:p w14:paraId="0188A180" w14:textId="43843BF2" w:rsidR="00C41218" w:rsidRDefault="00C41218" w:rsidP="00C41218">
      <w:pPr>
        <w:pStyle w:val="af5"/>
      </w:pPr>
      <w:r>
        <w:rPr>
          <w:noProof/>
        </w:rPr>
        <w:drawing>
          <wp:inline distT="0" distB="0" distL="0" distR="0" wp14:anchorId="32B2D17F" wp14:editId="57070629">
            <wp:extent cx="3944620" cy="22923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620" cy="2292350"/>
                    </a:xfrm>
                    <a:prstGeom prst="rect">
                      <a:avLst/>
                    </a:prstGeom>
                    <a:noFill/>
                    <a:ln>
                      <a:noFill/>
                    </a:ln>
                  </pic:spPr>
                </pic:pic>
              </a:graphicData>
            </a:graphic>
          </wp:inline>
        </w:drawing>
      </w:r>
    </w:p>
    <w:p w14:paraId="4A15D610" w14:textId="06C8AFB4" w:rsidR="00C41218" w:rsidRDefault="00C41218" w:rsidP="00C41218">
      <w:pPr>
        <w:pStyle w:val="af5"/>
      </w:pPr>
    </w:p>
    <w:p w14:paraId="69543FC9" w14:textId="7FBE0C34" w:rsidR="00C41218" w:rsidRDefault="00C41218" w:rsidP="00C41218">
      <w:pPr>
        <w:pStyle w:val="3"/>
        <w:ind w:left="880"/>
      </w:pPr>
      <w:r>
        <w:rPr>
          <w:rFonts w:hint="eastAsia"/>
        </w:rPr>
        <w:t>3</w:t>
      </w:r>
      <w:r>
        <w:t>.</w:t>
      </w:r>
      <w:r>
        <w:rPr>
          <w:rFonts w:hint="eastAsia"/>
        </w:rPr>
        <w:t>4参加者の経験、経歴</w:t>
      </w:r>
    </w:p>
    <w:p w14:paraId="5C997200" w14:textId="0510A0A7" w:rsidR="00BD5AC8" w:rsidRDefault="00BD5AC8" w:rsidP="00BD5AC8">
      <w:pPr>
        <w:pStyle w:val="af5"/>
        <w:rPr>
          <w:lang w:eastAsia="ja-JP"/>
        </w:rPr>
      </w:pPr>
      <w:r w:rsidRPr="00BD5AC8">
        <w:rPr>
          <w:lang w:eastAsia="ja-JP"/>
        </w:rPr>
        <w:t>参加者の技術志向はバックエンド開発が中心で31％、次いでWebフロントエンドが10％、AIが9％、ビッグデータ解析が9％となっており、非技術者や他業種が7％となっており、オープンソースがコミュニティ内で浸透してきていることがうかがえる。</w:t>
      </w:r>
    </w:p>
    <w:p w14:paraId="69EFE89A" w14:textId="33BB5628" w:rsidR="00D47C91" w:rsidRPr="00BD5AC8" w:rsidRDefault="00D47C91" w:rsidP="00BD5AC8">
      <w:pPr>
        <w:pStyle w:val="af5"/>
      </w:pPr>
      <w:r>
        <w:rPr>
          <w:noProof/>
          <w:sz w:val="20"/>
        </w:rPr>
        <w:drawing>
          <wp:inline distT="0" distB="0" distL="0" distR="0" wp14:anchorId="34E4F9D3" wp14:editId="4F50DD75">
            <wp:extent cx="4848253" cy="2871787"/>
            <wp:effectExtent l="0" t="0" r="0" b="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14" cstate="print"/>
                    <a:stretch>
                      <a:fillRect/>
                    </a:stretch>
                  </pic:blipFill>
                  <pic:spPr>
                    <a:xfrm>
                      <a:off x="0" y="0"/>
                      <a:ext cx="4848253" cy="2871787"/>
                    </a:xfrm>
                    <a:prstGeom prst="rect">
                      <a:avLst/>
                    </a:prstGeom>
                  </pic:spPr>
                </pic:pic>
              </a:graphicData>
            </a:graphic>
          </wp:inline>
        </w:drawing>
      </w:r>
    </w:p>
    <w:p w14:paraId="4650467E" w14:textId="358BFD85" w:rsidR="00C41218" w:rsidRPr="007A6733" w:rsidRDefault="00183788" w:rsidP="007A6733">
      <w:pPr>
        <w:pStyle w:val="af5"/>
        <w:rPr>
          <w:lang w:eastAsia="ja-JP"/>
        </w:rPr>
      </w:pPr>
      <w:r w:rsidRPr="00183788">
        <w:rPr>
          <w:rFonts w:hint="eastAsia"/>
          <w:b/>
          <w:bCs/>
          <w:lang w:eastAsia="ja-JP"/>
        </w:rPr>
        <w:t>識者レビュー</w:t>
      </w:r>
      <w:r w:rsidRPr="00183788">
        <w:rPr>
          <w:b/>
          <w:bCs/>
          <w:lang w:eastAsia="ja-JP"/>
        </w:rPr>
        <w:br/>
      </w:r>
      <w:r w:rsidRPr="00183788">
        <w:rPr>
          <w:rFonts w:ascii="SimSun" w:eastAsia="SimSun" w:hAnsi="SimSun" w:cs="SimSun" w:hint="eastAsia"/>
          <w:b/>
          <w:bCs/>
          <w:lang w:eastAsia="ja-JP"/>
        </w:rPr>
        <w:t>陈</w:t>
      </w:r>
      <w:r w:rsidRPr="00183788">
        <w:rPr>
          <w:rFonts w:ascii="游明朝" w:eastAsia="游明朝" w:hAnsi="游明朝" w:cs="游明朝" w:hint="eastAsia"/>
          <w:b/>
          <w:bCs/>
          <w:lang w:eastAsia="ja-JP"/>
        </w:rPr>
        <w:t>阳：</w:t>
      </w:r>
      <w:r w:rsidR="00C41218" w:rsidRPr="00C41218">
        <w:rPr>
          <w:lang w:eastAsia="ja-JP"/>
        </w:rPr>
        <w:t>オープンソースの黎明期は、オープンソース＝Linuxであり、オープンソースプロジェクトの主戦場として、LinuxのOS、デスクトップ・オフィス・ソフトウェア（GNOME、OpenO</w:t>
      </w:r>
      <w:r w:rsidR="00C41218" w:rsidRPr="00C41218">
        <w:rPr>
          <w:rFonts w:ascii="Calibri" w:hAnsi="Calibri" w:cs="Calibri"/>
          <w:lang w:eastAsia="ja-JP"/>
        </w:rPr>
        <w:t>ﬃ</w:t>
      </w:r>
      <w:r w:rsidR="00C41218" w:rsidRPr="00C41218">
        <w:rPr>
          <w:lang w:eastAsia="ja-JP"/>
        </w:rPr>
        <w:t>ce）、ブラウザ（Mozilla）などがオープンソースの第一波をスタートさせましたが、近年ではインターネットの台頭により、オープンソースプロジェクトや技術も多様化してきています。近年、インターネットの台頭に伴い、オープンソースのプロジェクトや技術はデータベースから中間的なものまで多様化</w:t>
      </w:r>
      <w:r w:rsidR="00C41218" w:rsidRPr="007A6733">
        <w:rPr>
          <w:lang w:eastAsia="ja-JP"/>
        </w:rPr>
        <w:t>しています。</w:t>
      </w:r>
    </w:p>
    <w:p w14:paraId="10AD3202" w14:textId="6F71DBBB" w:rsidR="00C41218" w:rsidRPr="007A6733" w:rsidRDefault="00C41218" w:rsidP="007A6733">
      <w:pPr>
        <w:pStyle w:val="af5"/>
        <w:rPr>
          <w:lang w:eastAsia="ja-JP"/>
        </w:rPr>
      </w:pPr>
      <w:r w:rsidRPr="007A6733">
        <w:rPr>
          <w:lang w:eastAsia="ja-JP"/>
        </w:rPr>
        <w:t>フロントエンドからバックエンド、プログラミング言語からコンパイラ、IoTからマイクロサービス、ビッグデータから</w:t>
      </w:r>
      <w:r w:rsidR="004E1F05" w:rsidRPr="007A6733">
        <w:rPr>
          <w:lang w:eastAsia="ja-JP"/>
        </w:rPr>
        <w:t>人工知能</w:t>
      </w:r>
      <w:r w:rsidRPr="007A6733">
        <w:rPr>
          <w:lang w:eastAsia="ja-JP"/>
        </w:rPr>
        <w:t>まで、オープンソースの技術やプロジェクトはますます豊富で多様化しています。</w:t>
      </w:r>
    </w:p>
    <w:p w14:paraId="10A49D3A" w14:textId="4A53B666" w:rsidR="00BD5AC8" w:rsidRDefault="00BD5AC8" w:rsidP="00BD5AC8"/>
    <w:p w14:paraId="61350CF7" w14:textId="6829B973" w:rsidR="00400D16" w:rsidRPr="00C41218" w:rsidRDefault="00400D16" w:rsidP="00400D16">
      <w:pPr>
        <w:pStyle w:val="2"/>
      </w:pPr>
      <w:r>
        <w:rPr>
          <w:rFonts w:hint="eastAsia"/>
        </w:rPr>
        <w:t>オープンソース開発の現状</w:t>
      </w:r>
    </w:p>
    <w:p w14:paraId="084C7738" w14:textId="26285530" w:rsidR="00BD5AC8" w:rsidRDefault="00400D16" w:rsidP="00BD5AC8">
      <w:pPr>
        <w:pStyle w:val="3"/>
        <w:ind w:left="880"/>
      </w:pPr>
      <w:r>
        <w:t>4.1</w:t>
      </w:r>
      <w:r>
        <w:rPr>
          <w:rFonts w:hint="eastAsia"/>
        </w:rPr>
        <w:t>オープンソース開発歴</w:t>
      </w:r>
    </w:p>
    <w:p w14:paraId="0E06642A" w14:textId="77777777" w:rsidR="00400D16" w:rsidRDefault="00400D16" w:rsidP="00400D16">
      <w:pPr>
        <w:pStyle w:val="af5"/>
        <w:spacing w:before="79"/>
        <w:ind w:left="193"/>
        <w:rPr>
          <w:lang w:eastAsia="ja-JP"/>
        </w:rPr>
      </w:pPr>
      <w:r>
        <w:rPr>
          <w:color w:val="494949"/>
          <w:w w:val="105"/>
          <w:lang w:eastAsia="ja-JP"/>
        </w:rPr>
        <w:t>参加者の3割近くが1～2年、1割近くが1年以上オープンソースに触れている。</w:t>
      </w:r>
    </w:p>
    <w:p w14:paraId="26C52D9A" w14:textId="7971342F" w:rsidR="00400D16" w:rsidRPr="00400D16" w:rsidRDefault="00400D16" w:rsidP="00400D16">
      <w:r>
        <w:rPr>
          <w:noProof/>
        </w:rPr>
        <w:drawing>
          <wp:anchor distT="0" distB="0" distL="0" distR="0" simplePos="0" relativeHeight="251665408" behindDoc="0" locked="0" layoutInCell="1" allowOverlap="1" wp14:anchorId="06EBE4A4" wp14:editId="22AF1AE8">
            <wp:simplePos x="0" y="0"/>
            <wp:positionH relativeFrom="page">
              <wp:posOffset>1080135</wp:posOffset>
            </wp:positionH>
            <wp:positionV relativeFrom="paragraph">
              <wp:posOffset>555625</wp:posOffset>
            </wp:positionV>
            <wp:extent cx="3960063" cy="2296668"/>
            <wp:effectExtent l="0" t="0" r="0" b="0"/>
            <wp:wrapTopAndBottom/>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15" cstate="print"/>
                    <a:stretch>
                      <a:fillRect/>
                    </a:stretch>
                  </pic:blipFill>
                  <pic:spPr>
                    <a:xfrm>
                      <a:off x="0" y="0"/>
                      <a:ext cx="3960063" cy="2296668"/>
                    </a:xfrm>
                    <a:prstGeom prst="rect">
                      <a:avLst/>
                    </a:prstGeom>
                  </pic:spPr>
                </pic:pic>
              </a:graphicData>
            </a:graphic>
          </wp:anchor>
        </w:drawing>
      </w:r>
    </w:p>
    <w:p w14:paraId="614D0BC0" w14:textId="3E8160C7" w:rsidR="00400D16" w:rsidRDefault="000C4A99" w:rsidP="009B669F">
      <w:pPr>
        <w:pStyle w:val="af5"/>
        <w:spacing w:line="318" w:lineRule="exact"/>
        <w:ind w:left="193"/>
        <w:rPr>
          <w:lang w:eastAsia="ja-JP"/>
        </w:rPr>
      </w:pPr>
      <w:r w:rsidRPr="00183788">
        <w:rPr>
          <w:rFonts w:hint="eastAsia"/>
          <w:b/>
          <w:bCs/>
          <w:lang w:eastAsia="ja-JP"/>
        </w:rPr>
        <w:t>識者レビュー</w:t>
      </w:r>
      <w:r w:rsidRPr="00183788">
        <w:rPr>
          <w:b/>
          <w:bCs/>
          <w:lang w:eastAsia="ja-JP"/>
        </w:rPr>
        <w:br/>
      </w:r>
      <w:r w:rsidRPr="00183788">
        <w:rPr>
          <w:rFonts w:ascii="SimSun" w:eastAsia="SimSun" w:hAnsi="SimSun" w:cs="SimSun" w:hint="eastAsia"/>
          <w:b/>
          <w:bCs/>
          <w:lang w:eastAsia="ja-JP"/>
        </w:rPr>
        <w:t>陈</w:t>
      </w:r>
      <w:r w:rsidRPr="00183788">
        <w:rPr>
          <w:rFonts w:ascii="游明朝" w:eastAsia="游明朝" w:hAnsi="游明朝" w:cs="游明朝" w:hint="eastAsia"/>
          <w:b/>
          <w:bCs/>
          <w:lang w:eastAsia="ja-JP"/>
        </w:rPr>
        <w:t>阳：</w:t>
      </w:r>
      <w:r w:rsidRPr="000C5AD2">
        <w:rPr>
          <w:lang w:eastAsia="ja-JP"/>
        </w:rPr>
        <w:t>オープンソースコミュニティは非常に安定していて、大きな家族のような結束力を持っています。 10年前のオープンソースコミュニティは</w:t>
      </w:r>
      <w:r w:rsidR="00FE57BF" w:rsidRPr="000C5AD2">
        <w:rPr>
          <w:lang w:eastAsia="ja-JP"/>
        </w:rPr>
        <w:t>ほんの</w:t>
      </w:r>
      <w:r w:rsidR="00FE57BF" w:rsidRPr="000C5AD2">
        <w:rPr>
          <w:rFonts w:hint="eastAsia"/>
          <w:lang w:eastAsia="ja-JP"/>
        </w:rPr>
        <w:t>少数のアーリーアダプターたちでした</w:t>
      </w:r>
      <w:r w:rsidRPr="000C5AD2">
        <w:rPr>
          <w:lang w:eastAsia="ja-JP"/>
        </w:rPr>
        <w:t>。私の周りのオープンソース関係者の多くは10年以上前の人が多く、今後もオープンソースへの</w:t>
      </w:r>
      <w:r w:rsidR="000C5AD2" w:rsidRPr="000C5AD2">
        <w:rPr>
          <w:lang w:eastAsia="ja-JP"/>
        </w:rPr>
        <w:t>関与</w:t>
      </w:r>
      <w:r w:rsidRPr="000C5AD2">
        <w:rPr>
          <w:lang w:eastAsia="ja-JP"/>
        </w:rPr>
        <w:t>を続けていくだろうと観察してきました。 2020年のデータでは新規参加者が30％となっており、これもオープンソース運動が長年の発展を経て、浮上してきていることの証である。</w:t>
      </w:r>
    </w:p>
    <w:p w14:paraId="046A81A5" w14:textId="77777777" w:rsidR="009B669F" w:rsidRPr="009B669F" w:rsidRDefault="009B669F" w:rsidP="009B669F">
      <w:pPr>
        <w:pStyle w:val="af5"/>
        <w:spacing w:line="318" w:lineRule="exact"/>
        <w:ind w:left="193"/>
        <w:rPr>
          <w:rFonts w:eastAsiaTheme="minorEastAsia"/>
          <w:lang w:eastAsia="ja-JP"/>
        </w:rPr>
      </w:pPr>
    </w:p>
    <w:p w14:paraId="78865A16" w14:textId="69522F10" w:rsidR="00BD5AC8" w:rsidRDefault="009B669F" w:rsidP="00BD5AC8">
      <w:pPr>
        <w:pStyle w:val="3"/>
        <w:ind w:left="880"/>
      </w:pPr>
      <w:r>
        <w:t>4.2</w:t>
      </w:r>
      <w:r>
        <w:rPr>
          <w:rFonts w:hint="eastAsia"/>
        </w:rPr>
        <w:t>オープンソース開発に使える時間</w:t>
      </w:r>
    </w:p>
    <w:p w14:paraId="5FCDC4E0" w14:textId="2CB04260" w:rsidR="009B669F" w:rsidRDefault="009B669F" w:rsidP="009B669F">
      <w:pPr>
        <w:pStyle w:val="af5"/>
        <w:spacing w:before="134" w:line="218" w:lineRule="auto"/>
        <w:ind w:left="193" w:right="195"/>
        <w:jc w:val="both"/>
        <w:rPr>
          <w:rFonts w:eastAsiaTheme="minorEastAsia"/>
          <w:color w:val="494949"/>
          <w:w w:val="105"/>
          <w:lang w:eastAsia="ja-JP"/>
        </w:rPr>
      </w:pPr>
      <w:r>
        <w:rPr>
          <w:color w:val="494949"/>
          <w:w w:val="105"/>
          <w:lang w:eastAsia="ja-JP"/>
        </w:rPr>
        <w:t>参加者の約44％がオープンソースに週5時間未満、約40％がオープンソースに週5～20時間を費やしていた。</w:t>
      </w:r>
    </w:p>
    <w:p w14:paraId="00EF2C61" w14:textId="72862DFF" w:rsidR="009B669F" w:rsidRPr="009B669F" w:rsidRDefault="009B669F" w:rsidP="009B669F">
      <w:pPr>
        <w:pStyle w:val="af5"/>
        <w:spacing w:before="134" w:line="218" w:lineRule="auto"/>
        <w:ind w:left="193" w:right="195"/>
        <w:jc w:val="both"/>
        <w:rPr>
          <w:rFonts w:eastAsiaTheme="minorEastAsia"/>
          <w:lang w:eastAsia="ja-JP"/>
        </w:rPr>
      </w:pPr>
      <w:r>
        <w:rPr>
          <w:noProof/>
        </w:rPr>
        <w:drawing>
          <wp:anchor distT="0" distB="0" distL="0" distR="0" simplePos="0" relativeHeight="251667456" behindDoc="0" locked="0" layoutInCell="1" allowOverlap="1" wp14:anchorId="209F88A6" wp14:editId="234A14CF">
            <wp:simplePos x="0" y="0"/>
            <wp:positionH relativeFrom="page">
              <wp:posOffset>1080135</wp:posOffset>
            </wp:positionH>
            <wp:positionV relativeFrom="paragraph">
              <wp:posOffset>227965</wp:posOffset>
            </wp:positionV>
            <wp:extent cx="3960063" cy="2296668"/>
            <wp:effectExtent l="0" t="0" r="0" b="0"/>
            <wp:wrapTopAndBottom/>
            <wp:docPr id="4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pic:cNvPicPr/>
                  </pic:nvPicPr>
                  <pic:blipFill>
                    <a:blip r:embed="rId16" cstate="print"/>
                    <a:stretch>
                      <a:fillRect/>
                    </a:stretch>
                  </pic:blipFill>
                  <pic:spPr>
                    <a:xfrm>
                      <a:off x="0" y="0"/>
                      <a:ext cx="3960063" cy="2296668"/>
                    </a:xfrm>
                    <a:prstGeom prst="rect">
                      <a:avLst/>
                    </a:prstGeom>
                  </pic:spPr>
                </pic:pic>
              </a:graphicData>
            </a:graphic>
          </wp:anchor>
        </w:drawing>
      </w:r>
    </w:p>
    <w:p w14:paraId="28FF6F07" w14:textId="700552F0" w:rsidR="009B669F" w:rsidRDefault="009B669F" w:rsidP="009B669F">
      <w:pPr>
        <w:pStyle w:val="af5"/>
        <w:spacing w:before="6" w:line="218" w:lineRule="auto"/>
        <w:ind w:left="193" w:right="208"/>
        <w:jc w:val="both"/>
        <w:rPr>
          <w:lang w:eastAsia="ja-JP"/>
        </w:rPr>
      </w:pPr>
      <w:r w:rsidRPr="009B669F">
        <w:rPr>
          <w:rFonts w:hint="eastAsia"/>
          <w:b/>
          <w:bCs/>
          <w:lang w:eastAsia="ja-JP"/>
        </w:rPr>
        <w:t>識者レビュー</w:t>
      </w:r>
      <w:r w:rsidRPr="009B669F">
        <w:rPr>
          <w:b/>
          <w:bCs/>
          <w:lang w:eastAsia="ja-JP"/>
        </w:rPr>
        <w:br/>
      </w:r>
      <w:r w:rsidRPr="009B669F">
        <w:rPr>
          <w:rFonts w:ascii="Arial" w:hAnsi="Arial" w:cs="Arial"/>
          <w:b/>
          <w:bCs/>
          <w:lang w:eastAsia="ja-JP"/>
        </w:rPr>
        <w:t>吴晟</w:t>
      </w:r>
      <w:r w:rsidRPr="009B669F">
        <w:rPr>
          <w:rFonts w:ascii="Arial" w:hAnsi="Arial" w:cs="Arial" w:hint="eastAsia"/>
          <w:b/>
          <w:bCs/>
          <w:lang w:eastAsia="ja-JP"/>
        </w:rPr>
        <w:t>：</w:t>
      </w:r>
      <w:r w:rsidRPr="009B669F">
        <w:rPr>
          <w:lang w:eastAsia="ja-JP"/>
        </w:rPr>
        <w:t>フルタイムのオープンソース開発者（週に20時間以上費やす貢献者）の割合が低いことは、中国産業界のオープンソースプロジェクトへの関心がまだユーザーレベルであることを示しています。オープンソースの貢献者の多くは、今でも限られた貢献や参加のために、ビジネスの時間や仕事の休憩時間を利用しています。</w:t>
      </w:r>
    </w:p>
    <w:p w14:paraId="05ED2939" w14:textId="042B6499" w:rsidR="00A4275A" w:rsidRDefault="00A4275A" w:rsidP="00A4275A">
      <w:pPr>
        <w:pStyle w:val="3"/>
        <w:ind w:left="880"/>
      </w:pPr>
      <w:r>
        <w:t>4.3</w:t>
      </w:r>
      <w:r>
        <w:rPr>
          <w:rFonts w:hint="eastAsia"/>
        </w:rPr>
        <w:t>オープンソース</w:t>
      </w:r>
      <w:r w:rsidR="003D63C4">
        <w:rPr>
          <w:rFonts w:hint="eastAsia"/>
        </w:rPr>
        <w:t>イベントなどへの参加</w:t>
      </w:r>
    </w:p>
    <w:p w14:paraId="6B3D43E6" w14:textId="77777777" w:rsidR="003D63C4" w:rsidRDefault="003D63C4" w:rsidP="003D63C4">
      <w:pPr>
        <w:pStyle w:val="af5"/>
        <w:spacing w:before="101" w:line="218" w:lineRule="auto"/>
        <w:ind w:left="193" w:right="195"/>
        <w:jc w:val="both"/>
        <w:rPr>
          <w:lang w:eastAsia="ja-JP"/>
        </w:rPr>
      </w:pPr>
      <w:r>
        <w:rPr>
          <w:color w:val="494949"/>
          <w:spacing w:val="3"/>
          <w:lang w:eastAsia="ja-JP"/>
        </w:rPr>
        <w:t>参加者の大半は</w:t>
      </w:r>
      <w:r>
        <w:rPr>
          <w:color w:val="494949"/>
          <w:spacing w:val="5"/>
          <w:lang w:eastAsia="ja-JP"/>
        </w:rPr>
        <w:t>年に1～2回の</w:t>
      </w:r>
      <w:r>
        <w:rPr>
          <w:color w:val="494949"/>
          <w:lang w:eastAsia="ja-JP"/>
        </w:rPr>
        <w:t>オンライン/オフラインのオープンソースイベントに</w:t>
      </w:r>
      <w:r>
        <w:rPr>
          <w:color w:val="494949"/>
          <w:spacing w:val="5"/>
          <w:lang w:eastAsia="ja-JP"/>
        </w:rPr>
        <w:t>しか参加しておらず、月に1～2回参加する</w:t>
      </w:r>
      <w:r>
        <w:rPr>
          <w:color w:val="494949"/>
          <w:spacing w:val="3"/>
          <w:lang w:eastAsia="ja-JP"/>
        </w:rPr>
        <w:t>人が約20%となっています。オフラインでのイベントはサンドテーブルや講演会が多く、オンラインでのイベントはオンライン</w:t>
      </w:r>
      <w:r>
        <w:rPr>
          <w:color w:val="494949"/>
          <w:spacing w:val="4"/>
          <w:w w:val="105"/>
          <w:lang w:eastAsia="ja-JP"/>
        </w:rPr>
        <w:t>会議やメーリングリストでのディスカッション、</w:t>
      </w:r>
      <w:r>
        <w:rPr>
          <w:color w:val="494949"/>
          <w:spacing w:val="3"/>
          <w:w w:val="105"/>
          <w:lang w:eastAsia="ja-JP"/>
        </w:rPr>
        <w:t>PRイベントなど</w:t>
      </w:r>
      <w:r>
        <w:rPr>
          <w:color w:val="494949"/>
          <w:spacing w:val="3"/>
          <w:lang w:eastAsia="ja-JP"/>
        </w:rPr>
        <w:t>です。</w:t>
      </w:r>
    </w:p>
    <w:p w14:paraId="443C45AF" w14:textId="198E7E80" w:rsidR="00A4275A" w:rsidRPr="003D63C4" w:rsidRDefault="003D63C4" w:rsidP="00A4275A">
      <w:r>
        <w:rPr>
          <w:noProof/>
        </w:rPr>
        <w:drawing>
          <wp:anchor distT="0" distB="0" distL="0" distR="0" simplePos="0" relativeHeight="251669504" behindDoc="0" locked="0" layoutInCell="1" allowOverlap="1" wp14:anchorId="0A97ADC0" wp14:editId="77F14988">
            <wp:simplePos x="0" y="0"/>
            <wp:positionH relativeFrom="page">
              <wp:posOffset>1080135</wp:posOffset>
            </wp:positionH>
            <wp:positionV relativeFrom="paragraph">
              <wp:posOffset>556260</wp:posOffset>
            </wp:positionV>
            <wp:extent cx="3929509" cy="2270569"/>
            <wp:effectExtent l="0" t="0" r="0" b="0"/>
            <wp:wrapTopAndBottom/>
            <wp:docPr id="4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pic:cNvPicPr/>
                  </pic:nvPicPr>
                  <pic:blipFill>
                    <a:blip r:embed="rId17" cstate="print"/>
                    <a:stretch>
                      <a:fillRect/>
                    </a:stretch>
                  </pic:blipFill>
                  <pic:spPr>
                    <a:xfrm>
                      <a:off x="0" y="0"/>
                      <a:ext cx="3929509" cy="2270569"/>
                    </a:xfrm>
                    <a:prstGeom prst="rect">
                      <a:avLst/>
                    </a:prstGeom>
                  </pic:spPr>
                </pic:pic>
              </a:graphicData>
            </a:graphic>
          </wp:anchor>
        </w:drawing>
      </w:r>
    </w:p>
    <w:p w14:paraId="11AC6B4A" w14:textId="64CA19E7" w:rsidR="009B669F" w:rsidRPr="009B669F" w:rsidRDefault="003D63C4" w:rsidP="009B669F">
      <w:r>
        <w:rPr>
          <w:noProof/>
          <w:sz w:val="20"/>
        </w:rPr>
        <w:drawing>
          <wp:inline distT="0" distB="0" distL="0" distR="0" wp14:anchorId="3850A1D1" wp14:editId="085C92D1">
            <wp:extent cx="3960063" cy="2296668"/>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18" cstate="print"/>
                    <a:stretch>
                      <a:fillRect/>
                    </a:stretch>
                  </pic:blipFill>
                  <pic:spPr>
                    <a:xfrm>
                      <a:off x="0" y="0"/>
                      <a:ext cx="3960063" cy="2296668"/>
                    </a:xfrm>
                    <a:prstGeom prst="rect">
                      <a:avLst/>
                    </a:prstGeom>
                  </pic:spPr>
                </pic:pic>
              </a:graphicData>
            </a:graphic>
          </wp:inline>
        </w:drawing>
      </w:r>
    </w:p>
    <w:p w14:paraId="46C17A37" w14:textId="77777777" w:rsidR="00B41EF9" w:rsidRDefault="00B41EF9" w:rsidP="00B41EF9">
      <w:pPr>
        <w:pStyle w:val="af5"/>
        <w:spacing w:before="55"/>
        <w:ind w:left="193"/>
        <w:rPr>
          <w:color w:val="494949"/>
          <w:w w:val="105"/>
          <w:lang w:eastAsia="ja-JP"/>
        </w:rPr>
      </w:pPr>
    </w:p>
    <w:p w14:paraId="7E10DDF3" w14:textId="688447C4" w:rsidR="009B669F" w:rsidRPr="00B41EF9" w:rsidRDefault="003D63C4" w:rsidP="00B41EF9">
      <w:pPr>
        <w:pStyle w:val="af5"/>
        <w:spacing w:before="55"/>
        <w:ind w:left="193"/>
        <w:rPr>
          <w:rFonts w:eastAsiaTheme="minorEastAsia"/>
          <w:lang w:eastAsia="ja-JP"/>
        </w:rPr>
      </w:pPr>
      <w:r>
        <w:rPr>
          <w:color w:val="494949"/>
          <w:w w:val="105"/>
          <w:lang w:eastAsia="ja-JP"/>
        </w:rPr>
        <w:t>81%の参加者は、オープンソースコミュニティを促進・促進する上で、オープンソース</w:t>
      </w:r>
      <w:r>
        <w:rPr>
          <w:rFonts w:asciiTheme="minorEastAsia" w:eastAsiaTheme="minorEastAsia" w:hAnsiTheme="minorEastAsia" w:hint="eastAsia"/>
          <w:color w:val="494949"/>
          <w:w w:val="105"/>
          <w:lang w:eastAsia="ja-JP"/>
        </w:rPr>
        <w:t>イベント</w:t>
      </w:r>
      <w:r>
        <w:rPr>
          <w:color w:val="494949"/>
          <w:w w:val="105"/>
          <w:lang w:eastAsia="ja-JP"/>
        </w:rPr>
        <w:t>が重要であると考えています。</w:t>
      </w:r>
      <w:r>
        <w:rPr>
          <w:noProof/>
        </w:rPr>
        <w:drawing>
          <wp:anchor distT="0" distB="0" distL="0" distR="0" simplePos="0" relativeHeight="251671552" behindDoc="0" locked="0" layoutInCell="1" allowOverlap="1" wp14:anchorId="239DC746" wp14:editId="76F2844C">
            <wp:simplePos x="0" y="0"/>
            <wp:positionH relativeFrom="page">
              <wp:posOffset>1080135</wp:posOffset>
            </wp:positionH>
            <wp:positionV relativeFrom="paragraph">
              <wp:posOffset>555625</wp:posOffset>
            </wp:positionV>
            <wp:extent cx="3945793" cy="2295429"/>
            <wp:effectExtent l="0" t="0" r="0" b="0"/>
            <wp:wrapTopAndBottom/>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19" cstate="print"/>
                    <a:stretch>
                      <a:fillRect/>
                    </a:stretch>
                  </pic:blipFill>
                  <pic:spPr>
                    <a:xfrm>
                      <a:off x="0" y="0"/>
                      <a:ext cx="3945793" cy="2295429"/>
                    </a:xfrm>
                    <a:prstGeom prst="rect">
                      <a:avLst/>
                    </a:prstGeom>
                  </pic:spPr>
                </pic:pic>
              </a:graphicData>
            </a:graphic>
          </wp:anchor>
        </w:drawing>
      </w:r>
    </w:p>
    <w:p w14:paraId="7E8DCB35" w14:textId="35C20744" w:rsidR="00B41EF9" w:rsidRPr="00B41EF9" w:rsidRDefault="00B41EF9" w:rsidP="00B41EF9">
      <w:pPr>
        <w:pStyle w:val="af5"/>
        <w:rPr>
          <w:b/>
          <w:bCs/>
          <w:lang w:eastAsia="ja-JP"/>
        </w:rPr>
      </w:pPr>
      <w:r w:rsidRPr="00B41EF9">
        <w:rPr>
          <w:rFonts w:hint="eastAsia"/>
          <w:b/>
          <w:bCs/>
          <w:lang w:eastAsia="ja-JP"/>
        </w:rPr>
        <w:t>識者レビュー</w:t>
      </w:r>
    </w:p>
    <w:p w14:paraId="2F3B0019" w14:textId="4E05AF4A" w:rsidR="00B41EF9" w:rsidRPr="00B41EF9" w:rsidRDefault="00B41EF9" w:rsidP="009A10A2">
      <w:pPr>
        <w:pStyle w:val="af5"/>
        <w:rPr>
          <w:lang w:eastAsia="ja-JP"/>
        </w:rPr>
      </w:pPr>
      <w:r w:rsidRPr="00B41EF9">
        <w:rPr>
          <w:color w:val="000000"/>
          <w:lang w:eastAsia="ja-JP"/>
        </w:rPr>
        <w:t>⾼阳</w:t>
      </w:r>
      <w:r w:rsidRPr="00B41EF9">
        <w:rPr>
          <w:lang w:eastAsia="ja-JP"/>
        </w:rPr>
        <w:t>：</w:t>
      </w:r>
      <w:r w:rsidRPr="00B41EF9">
        <w:rPr>
          <w:rFonts w:hint="eastAsia"/>
          <w:lang w:eastAsia="ja-JP"/>
        </w:rPr>
        <w:t>私たちは、オープンソース活動、特にオフラインでの活動に積極的に参加することを開発者に奨励しています。オフライン対面でのコミュニケーションは、人と人との信頼関係を築くのに役立ち、それは地域の繁栄や人と人とのより効果的な連携のために重要なことです。</w:t>
      </w:r>
    </w:p>
    <w:p w14:paraId="057F7F00" w14:textId="77777777" w:rsidR="00B41EF9" w:rsidRPr="00B41EF9" w:rsidRDefault="00B41EF9" w:rsidP="009A10A2">
      <w:pPr>
        <w:pStyle w:val="af5"/>
        <w:rPr>
          <w:lang w:eastAsia="ja-JP"/>
        </w:rPr>
      </w:pPr>
    </w:p>
    <w:p w14:paraId="6F9D861B" w14:textId="599431D2" w:rsidR="00B41EF9" w:rsidRPr="00B41EF9" w:rsidRDefault="00B41EF9" w:rsidP="009A10A2">
      <w:pPr>
        <w:pStyle w:val="af5"/>
        <w:rPr>
          <w:lang w:eastAsia="ja-JP"/>
        </w:rPr>
      </w:pPr>
      <w:r w:rsidRPr="00B41EF9">
        <w:rPr>
          <w:rFonts w:hint="eastAsia"/>
          <w:lang w:eastAsia="ja-JP"/>
        </w:rPr>
        <w:t>オンラインとオフラインのオープンソースイベント</w:t>
      </w:r>
      <w:r w:rsidRPr="00B41EF9">
        <w:rPr>
          <w:lang w:eastAsia="ja-JP"/>
        </w:rPr>
        <w:t>のどちらを実施するかについては、オフラインの方が対面でのコミュニケーションが可能で、効率的なコミュニケーションが可能で、雰囲気が良く、外出して新しい友人を作る機会が多いのに対し、オンラインの方が安全性が高く、便利で、時間や地理的な制約がなく、コストがかからず、ミーティングの様子をビデオで撮影してミーティング後のレビューに役立てることができる、という意見が参加者から出されました。また、動画撮影も一般的になってきています。</w:t>
      </w:r>
    </w:p>
    <w:p w14:paraId="75BF9017" w14:textId="269DA820" w:rsidR="009B669F" w:rsidRDefault="003263BB" w:rsidP="009A10A2">
      <w:pPr>
        <w:pStyle w:val="af5"/>
      </w:pPr>
      <w:r>
        <w:rPr>
          <w:noProof/>
          <w:sz w:val="20"/>
        </w:rPr>
        <w:drawing>
          <wp:inline distT="0" distB="0" distL="0" distR="0" wp14:anchorId="008BC46E" wp14:editId="0CFB6324">
            <wp:extent cx="3976637" cy="232181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20" cstate="print"/>
                    <a:stretch>
                      <a:fillRect/>
                    </a:stretch>
                  </pic:blipFill>
                  <pic:spPr>
                    <a:xfrm>
                      <a:off x="0" y="0"/>
                      <a:ext cx="3976637" cy="2321813"/>
                    </a:xfrm>
                    <a:prstGeom prst="rect">
                      <a:avLst/>
                    </a:prstGeom>
                  </pic:spPr>
                </pic:pic>
              </a:graphicData>
            </a:graphic>
          </wp:inline>
        </w:drawing>
      </w:r>
    </w:p>
    <w:p w14:paraId="0C358B83" w14:textId="054DD661" w:rsidR="003263BB" w:rsidRDefault="003263BB" w:rsidP="009A10A2">
      <w:pPr>
        <w:pStyle w:val="af5"/>
        <w:rPr>
          <w:rFonts w:asciiTheme="minorEastAsia" w:eastAsiaTheme="minorEastAsia" w:hAnsiTheme="minorEastAsia"/>
          <w:lang w:eastAsia="ja-JP"/>
        </w:rPr>
      </w:pPr>
      <w:r>
        <w:rPr>
          <w:rFonts w:asciiTheme="minorEastAsia" w:eastAsiaTheme="minorEastAsia" w:hAnsiTheme="minorEastAsia" w:hint="eastAsia"/>
          <w:lang w:eastAsia="ja-JP"/>
        </w:rPr>
        <w:t>訳註：オンライン、オフラインイベントのどっちが好きか</w:t>
      </w:r>
    </w:p>
    <w:p w14:paraId="1625E7E9" w14:textId="473E909D" w:rsidR="003263BB" w:rsidRDefault="003263BB" w:rsidP="009A10A2">
      <w:pPr>
        <w:pStyle w:val="af5"/>
        <w:rPr>
          <w:rFonts w:asciiTheme="minorEastAsia" w:eastAsiaTheme="minorEastAsia" w:hAnsiTheme="minorEastAsia"/>
          <w:lang w:eastAsia="ja-JP"/>
        </w:rPr>
      </w:pPr>
    </w:p>
    <w:p w14:paraId="25C1DAE8" w14:textId="77777777" w:rsidR="003263BB" w:rsidRPr="003263BB" w:rsidRDefault="003263BB" w:rsidP="003263BB">
      <w:pPr>
        <w:pStyle w:val="af5"/>
        <w:rPr>
          <w:lang w:eastAsia="ja-JP"/>
        </w:rPr>
      </w:pPr>
      <w:r w:rsidRPr="003263BB">
        <w:rPr>
          <w:lang w:eastAsia="ja-JP"/>
        </w:rPr>
        <w:t>2020年は、COVID-19の世界的な流行が程度の差こそあれ幅広い業界に影響を与え、参加者の82%が「オープンソースコミュニティへの参加に影響を与えたが、触媒としての役割も果たした」と回答したことから、非常に特別な年となりました。</w:t>
      </w:r>
    </w:p>
    <w:p w14:paraId="463EAF00" w14:textId="57018A42" w:rsidR="003263BB" w:rsidRPr="003263BB" w:rsidRDefault="003263BB" w:rsidP="003263BB">
      <w:pPr>
        <w:pStyle w:val="af5"/>
        <w:rPr>
          <w:lang w:eastAsia="ja-JP"/>
        </w:rPr>
      </w:pPr>
    </w:p>
    <w:p w14:paraId="7121ECB3" w14:textId="6946A693" w:rsidR="003263BB" w:rsidRPr="003263BB" w:rsidRDefault="003263BB" w:rsidP="009A10A2">
      <w:pPr>
        <w:pStyle w:val="af5"/>
        <w:rPr>
          <w:rFonts w:asciiTheme="minorEastAsia" w:eastAsiaTheme="minorEastAsia" w:hAnsiTheme="minorEastAsia"/>
          <w:lang w:eastAsia="ja-JP"/>
        </w:rPr>
      </w:pPr>
      <w:r>
        <w:rPr>
          <w:noProof/>
        </w:rPr>
        <w:drawing>
          <wp:anchor distT="0" distB="0" distL="0" distR="0" simplePos="0" relativeHeight="251673600" behindDoc="0" locked="0" layoutInCell="1" allowOverlap="1" wp14:anchorId="567139E1" wp14:editId="50C65CD5">
            <wp:simplePos x="0" y="0"/>
            <wp:positionH relativeFrom="page">
              <wp:posOffset>1080135</wp:posOffset>
            </wp:positionH>
            <wp:positionV relativeFrom="paragraph">
              <wp:posOffset>227965</wp:posOffset>
            </wp:positionV>
            <wp:extent cx="4243118" cy="2527458"/>
            <wp:effectExtent l="0" t="0" r="0" b="0"/>
            <wp:wrapTopAndBottom/>
            <wp:docPr id="5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png"/>
                    <pic:cNvPicPr/>
                  </pic:nvPicPr>
                  <pic:blipFill>
                    <a:blip r:embed="rId21" cstate="print"/>
                    <a:stretch>
                      <a:fillRect/>
                    </a:stretch>
                  </pic:blipFill>
                  <pic:spPr>
                    <a:xfrm>
                      <a:off x="0" y="0"/>
                      <a:ext cx="4243118" cy="2527458"/>
                    </a:xfrm>
                    <a:prstGeom prst="rect">
                      <a:avLst/>
                    </a:prstGeom>
                  </pic:spPr>
                </pic:pic>
              </a:graphicData>
            </a:graphic>
          </wp:anchor>
        </w:drawing>
      </w:r>
    </w:p>
    <w:p w14:paraId="7055ABC2" w14:textId="699EC899" w:rsidR="003263BB" w:rsidRDefault="003263BB" w:rsidP="009A10A2">
      <w:pPr>
        <w:pStyle w:val="af5"/>
        <w:rPr>
          <w:rFonts w:eastAsiaTheme="minorEastAsia"/>
          <w:lang w:eastAsia="ja-JP"/>
        </w:rPr>
      </w:pPr>
    </w:p>
    <w:p w14:paraId="0B827A70" w14:textId="0359D36A" w:rsidR="003C6EDE" w:rsidRPr="00772F06" w:rsidRDefault="003C6EDE" w:rsidP="003C6EDE">
      <w:pPr>
        <w:pStyle w:val="af5"/>
        <w:rPr>
          <w:rFonts w:eastAsiaTheme="minorEastAsia"/>
          <w:b/>
          <w:bCs/>
          <w:lang w:eastAsia="ja-JP"/>
        </w:rPr>
      </w:pPr>
      <w:r w:rsidRPr="003C6EDE">
        <w:rPr>
          <w:rFonts w:hint="eastAsia"/>
          <w:b/>
          <w:bCs/>
          <w:lang w:eastAsia="ja-JP"/>
        </w:rPr>
        <w:t>識者レビュー</w:t>
      </w:r>
      <w:r w:rsidRPr="003C6EDE">
        <w:rPr>
          <w:b/>
          <w:bCs/>
          <w:lang w:eastAsia="ja-JP"/>
        </w:rPr>
        <w:br/>
      </w:r>
      <w:r w:rsidRPr="003C6EDE">
        <w:rPr>
          <w:rFonts w:ascii="Arial" w:hAnsi="Arial" w:cs="Arial"/>
          <w:b/>
          <w:bCs/>
          <w:lang w:eastAsia="ja-JP"/>
        </w:rPr>
        <w:t>刘天</w:t>
      </w:r>
      <w:r w:rsidRPr="003C6EDE">
        <w:rPr>
          <w:rFonts w:ascii="SimSun" w:eastAsia="SimSun" w:hAnsi="SimSun" w:cs="SimSun" w:hint="eastAsia"/>
          <w:b/>
          <w:bCs/>
          <w:lang w:eastAsia="ja-JP"/>
        </w:rPr>
        <w:t>栋</w:t>
      </w:r>
      <w:r w:rsidRPr="003C6EDE">
        <w:rPr>
          <w:rFonts w:asciiTheme="minorEastAsia" w:hAnsiTheme="minorEastAsia" w:cs="Arial" w:hint="eastAsia"/>
          <w:b/>
          <w:bCs/>
          <w:lang w:eastAsia="ja-JP"/>
        </w:rPr>
        <w:t>：</w:t>
      </w:r>
      <w:r w:rsidRPr="00772F06">
        <w:rPr>
          <w:lang w:eastAsia="ja-JP"/>
        </w:rPr>
        <w:t>新冠流行の影響で、オープンソースイベントへの在宅勤務コミュニティの参加が加速しています。例えば、開源社が2020年10月24～25日に開催した「</w:t>
      </w:r>
      <w:r w:rsidRPr="00772F06">
        <w:rPr>
          <w:rFonts w:hint="eastAsia"/>
          <w:lang w:eastAsia="ja-JP"/>
        </w:rPr>
        <w:t>C</w:t>
      </w:r>
      <w:r w:rsidRPr="00772F06">
        <w:rPr>
          <w:lang w:eastAsia="ja-JP"/>
        </w:rPr>
        <w:t>OSCon20＋Apache中国ロードショー」では、オンライン参加者が100万人を超え、過去のオフラインイベントの参加者数の1000倍以上を記録しました。今回の会議では5都市でオフ</w:t>
      </w:r>
      <w:r w:rsidR="00772F06" w:rsidRPr="00772F06">
        <w:rPr>
          <w:rFonts w:hint="eastAsia"/>
          <w:lang w:eastAsia="ja-JP"/>
        </w:rPr>
        <w:t>ライン</w:t>
      </w:r>
      <w:r w:rsidRPr="00772F06">
        <w:rPr>
          <w:lang w:eastAsia="ja-JP"/>
        </w:rPr>
        <w:t>会も開催されましたが、今後は</w:t>
      </w:r>
      <w:r w:rsidR="00772F06" w:rsidRPr="00772F06">
        <w:rPr>
          <w:lang w:eastAsia="ja-JP"/>
        </w:rPr>
        <w:t>ますます</w:t>
      </w:r>
      <w:r w:rsidRPr="00772F06">
        <w:rPr>
          <w:lang w:eastAsia="ja-JP"/>
        </w:rPr>
        <w:t>オンライン会議が当たり前になっていくことが予想されます。</w:t>
      </w:r>
    </w:p>
    <w:p w14:paraId="0DDB80E5" w14:textId="39192E9A" w:rsidR="009B669F" w:rsidRDefault="009B669F" w:rsidP="009B669F">
      <w:pPr>
        <w:pStyle w:val="3"/>
        <w:ind w:left="880"/>
      </w:pPr>
      <w:r>
        <w:t>4.</w:t>
      </w:r>
      <w:r w:rsidR="00F31911">
        <w:t>4</w:t>
      </w:r>
      <w:r w:rsidR="00F31911">
        <w:rPr>
          <w:rFonts w:hint="eastAsia"/>
        </w:rPr>
        <w:t>オープンソースと収入</w:t>
      </w:r>
    </w:p>
    <w:p w14:paraId="2A205FC9" w14:textId="77777777" w:rsidR="0008222C" w:rsidRPr="0008222C" w:rsidRDefault="0008222C" w:rsidP="0008222C">
      <w:pPr>
        <w:pStyle w:val="af5"/>
        <w:rPr>
          <w:lang w:eastAsia="ja-JP"/>
        </w:rPr>
      </w:pPr>
      <w:r w:rsidRPr="0008222C">
        <w:rPr>
          <w:lang w:eastAsia="ja-JP"/>
        </w:rPr>
        <w:t>オープンソースへの参加に物質的な報酬を求めていない人が多く、3割の人はオープンソースでの収入がないにもかかわらず、熱心に参加していることがわかります。</w:t>
      </w:r>
    </w:p>
    <w:p w14:paraId="37076C20" w14:textId="77777777" w:rsidR="0008222C" w:rsidRPr="0008222C" w:rsidRDefault="0008222C" w:rsidP="0008222C">
      <w:pPr>
        <w:pStyle w:val="af5"/>
        <w:rPr>
          <w:lang w:eastAsia="ja-JP"/>
        </w:rPr>
      </w:pPr>
      <w:r w:rsidRPr="0008222C">
        <w:rPr>
          <w:lang w:eastAsia="ja-JP"/>
        </w:rPr>
        <w:t>オープンソースへの参加は、学校の研究プロジェクトやコミュニティプロジェクトへの参加が23％と支持されており、企業も学校もオープンソースへの注目度が高まっていることがうかがえます。</w:t>
      </w:r>
    </w:p>
    <w:p w14:paraId="161D9ADF" w14:textId="527A202A" w:rsidR="00F31911" w:rsidRPr="0008222C" w:rsidRDefault="0008222C" w:rsidP="00F31911">
      <w:r>
        <w:rPr>
          <w:noProof/>
          <w:sz w:val="20"/>
        </w:rPr>
        <w:drawing>
          <wp:inline distT="0" distB="0" distL="0" distR="0" wp14:anchorId="3230CA7E" wp14:editId="14D51872">
            <wp:extent cx="3960066" cy="2296668"/>
            <wp:effectExtent l="0" t="0" r="0" b="0"/>
            <wp:docPr id="5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png"/>
                    <pic:cNvPicPr/>
                  </pic:nvPicPr>
                  <pic:blipFill>
                    <a:blip r:embed="rId22" cstate="print"/>
                    <a:stretch>
                      <a:fillRect/>
                    </a:stretch>
                  </pic:blipFill>
                  <pic:spPr>
                    <a:xfrm>
                      <a:off x="0" y="0"/>
                      <a:ext cx="3960066" cy="2296668"/>
                    </a:xfrm>
                    <a:prstGeom prst="rect">
                      <a:avLst/>
                    </a:prstGeom>
                  </pic:spPr>
                </pic:pic>
              </a:graphicData>
            </a:graphic>
          </wp:inline>
        </w:drawing>
      </w:r>
    </w:p>
    <w:p w14:paraId="70757906" w14:textId="08038E89" w:rsidR="00AE3713" w:rsidRPr="00DE5548" w:rsidRDefault="00AE3713" w:rsidP="00AE3713">
      <w:pPr>
        <w:widowControl w:val="0"/>
        <w:autoSpaceDE w:val="0"/>
        <w:autoSpaceDN w:val="0"/>
        <w:adjustRightInd w:val="0"/>
        <w:spacing w:after="0" w:line="240" w:lineRule="auto"/>
        <w:rPr>
          <w:rFonts w:ascii="Arial" w:hAnsi="Arial" w:cs="Arial"/>
          <w:b/>
          <w:bCs/>
          <w:sz w:val="19"/>
          <w:szCs w:val="19"/>
        </w:rPr>
      </w:pPr>
      <w:r w:rsidRPr="00DE5548">
        <w:rPr>
          <w:rFonts w:ascii="Arial" w:hAnsi="Arial" w:cs="Arial" w:hint="eastAsia"/>
          <w:b/>
          <w:bCs/>
          <w:sz w:val="19"/>
          <w:szCs w:val="19"/>
        </w:rPr>
        <w:t>識者レビュー</w:t>
      </w:r>
    </w:p>
    <w:p w14:paraId="0FBE9B37" w14:textId="6BC33C17" w:rsidR="00772F06" w:rsidRDefault="00AE3713" w:rsidP="00AE3713">
      <w:pPr>
        <w:rPr>
          <w:rFonts w:ascii="Arial" w:hAnsi="Arial" w:cs="Arial"/>
          <w:sz w:val="19"/>
          <w:szCs w:val="19"/>
        </w:rPr>
      </w:pPr>
      <w:r w:rsidRPr="00DE5548">
        <w:rPr>
          <w:rFonts w:ascii="Arial" w:hAnsi="Arial" w:cs="Arial"/>
          <w:b/>
          <w:bCs/>
          <w:sz w:val="19"/>
          <w:szCs w:val="19"/>
        </w:rPr>
        <w:t>吴晟：</w:t>
      </w:r>
      <w:r w:rsidRPr="00AE3713">
        <w:rPr>
          <w:rFonts w:ascii="Arial" w:hAnsi="Arial" w:cs="Arial" w:hint="eastAsia"/>
          <w:sz w:val="19"/>
          <w:szCs w:val="19"/>
        </w:rPr>
        <w:t>オープンソース</w:t>
      </w:r>
      <w:r>
        <w:rPr>
          <w:rFonts w:ascii="Arial" w:hAnsi="Arial" w:cs="Arial" w:hint="eastAsia"/>
          <w:sz w:val="19"/>
          <w:szCs w:val="19"/>
        </w:rPr>
        <w:t>で収入を</w:t>
      </w:r>
      <w:r w:rsidRPr="00AE3713">
        <w:rPr>
          <w:rFonts w:ascii="Arial" w:hAnsi="Arial" w:cs="Arial" w:hint="eastAsia"/>
          <w:sz w:val="19"/>
          <w:szCs w:val="19"/>
        </w:rPr>
        <w:t>獲得できた人</w:t>
      </w:r>
      <w:r>
        <w:rPr>
          <w:rFonts w:ascii="Arial" w:hAnsi="Arial" w:cs="Arial" w:hint="eastAsia"/>
          <w:sz w:val="19"/>
          <w:szCs w:val="19"/>
        </w:rPr>
        <w:t>の比率</w:t>
      </w:r>
      <w:r w:rsidRPr="00AE3713">
        <w:rPr>
          <w:rFonts w:ascii="Arial" w:hAnsi="Arial" w:cs="Arial" w:hint="eastAsia"/>
          <w:sz w:val="19"/>
          <w:szCs w:val="19"/>
        </w:rPr>
        <w:t>と、</w:t>
      </w:r>
      <w:r w:rsidRPr="00AE3713">
        <w:rPr>
          <w:rFonts w:ascii="Arial" w:hAnsi="Arial" w:cs="Arial"/>
          <w:sz w:val="19"/>
          <w:szCs w:val="19"/>
        </w:rPr>
        <w:t>20</w:t>
      </w:r>
      <w:r w:rsidRPr="00AE3713">
        <w:rPr>
          <w:rFonts w:ascii="Arial" w:hAnsi="Arial" w:cs="Arial"/>
          <w:sz w:val="19"/>
          <w:szCs w:val="19"/>
        </w:rPr>
        <w:t>時間以上オープンソースに参加した人の比率が</w:t>
      </w:r>
      <w:r>
        <w:rPr>
          <w:rFonts w:ascii="Arial" w:hAnsi="Arial" w:cs="Arial" w:hint="eastAsia"/>
          <w:sz w:val="19"/>
          <w:szCs w:val="19"/>
        </w:rPr>
        <w:t>だいたい同じな</w:t>
      </w:r>
      <w:r w:rsidRPr="00AE3713">
        <w:rPr>
          <w:rFonts w:ascii="Arial" w:hAnsi="Arial" w:cs="Arial"/>
          <w:sz w:val="19"/>
          <w:szCs w:val="19"/>
        </w:rPr>
        <w:t>ことは、オープンソースの貢献度に商業的価値の大きなばらつきがあることをよく表しています。貢献時間や収入はオープンソースの貢献やプロジェクトの質を示すものではありませんが、質の高いプロジェクトが好循環を得るためには、ある程度の商業的なサポートが必要です。</w:t>
      </w:r>
    </w:p>
    <w:p w14:paraId="3BE53425" w14:textId="77777777" w:rsidR="00DE5548" w:rsidRDefault="00DE5548" w:rsidP="00DE5548">
      <w:pPr>
        <w:pStyle w:val="af5"/>
        <w:rPr>
          <w:lang w:eastAsia="ja-JP"/>
        </w:rPr>
      </w:pPr>
    </w:p>
    <w:p w14:paraId="48CF782F" w14:textId="77777777" w:rsidR="00495240" w:rsidRPr="00DE5548" w:rsidRDefault="00495240" w:rsidP="00DE5548">
      <w:pPr>
        <w:pStyle w:val="af5"/>
        <w:rPr>
          <w:lang w:eastAsia="ja-JP"/>
        </w:rPr>
      </w:pPr>
      <w:r w:rsidRPr="00DE5548">
        <w:rPr>
          <w:rFonts w:ascii="SimSun" w:eastAsia="SimSun" w:hAnsi="SimSun" w:cs="SimSun" w:hint="eastAsia"/>
          <w:b/>
          <w:bCs/>
          <w:lang w:eastAsia="ja-JP"/>
        </w:rPr>
        <w:t>陈</w:t>
      </w:r>
      <w:r w:rsidRPr="00DE5548">
        <w:rPr>
          <w:rFonts w:ascii="游明朝" w:eastAsia="游明朝" w:hAnsi="游明朝" w:cs="游明朝" w:hint="eastAsia"/>
          <w:b/>
          <w:bCs/>
          <w:lang w:eastAsia="ja-JP"/>
        </w:rPr>
        <w:t>阳</w:t>
      </w:r>
      <w:r w:rsidRPr="00DE5548">
        <w:rPr>
          <w:b/>
          <w:bCs/>
          <w:lang w:eastAsia="ja-JP"/>
        </w:rPr>
        <w:t>：</w:t>
      </w:r>
      <w:r w:rsidRPr="00477896">
        <w:rPr>
          <w:lang w:eastAsia="ja-JP"/>
        </w:rPr>
        <w:t>参加者の12％がオープンソースでパートタイムまたはフルタイムの収入を得ており、2020年にはオープンソースのエバンジェリスト、オープンソースの運用管理者、オープンソースの開発者がいずれもホットなキャリアとなっている。</w:t>
      </w:r>
    </w:p>
    <w:p w14:paraId="6DF6A0D0" w14:textId="77777777" w:rsidR="00AE3713" w:rsidRPr="00772F06" w:rsidRDefault="00AE3713" w:rsidP="00AE3713"/>
    <w:p w14:paraId="38EC8EB5" w14:textId="008B9BA0" w:rsidR="009B669F" w:rsidRDefault="009B669F" w:rsidP="009B669F">
      <w:pPr>
        <w:pStyle w:val="3"/>
        <w:ind w:left="880"/>
        <w:rPr>
          <w:rFonts w:ascii="游ゴシック Light" w:eastAsia="游ゴシック Light" w:hAnsi="游ゴシック Light" w:cs="游ゴシック Light"/>
        </w:rPr>
      </w:pPr>
      <w:r>
        <w:t>4.</w:t>
      </w:r>
      <w:r w:rsidR="007E1C4A">
        <w:t>5</w:t>
      </w:r>
      <w:r w:rsidR="007E1C4A">
        <w:rPr>
          <w:rFonts w:hint="eastAsia"/>
        </w:rPr>
        <w:t>リモートワーク(</w:t>
      </w:r>
      <w:r w:rsidR="007E1C4A" w:rsidRPr="007E1C4A">
        <w:rPr>
          <w:rFonts w:ascii="Microsoft YaHei" w:eastAsia="Microsoft YaHei" w:hAnsi="Microsoft YaHei" w:cs="Microsoft YaHei" w:hint="eastAsia"/>
        </w:rPr>
        <w:t>远</w:t>
      </w:r>
      <w:r w:rsidR="007E1C4A" w:rsidRPr="007E1C4A">
        <w:rPr>
          <w:rFonts w:ascii="游ゴシック Light" w:eastAsia="游ゴシック Light" w:hAnsi="游ゴシック Light" w:cs="游ゴシック Light" w:hint="eastAsia"/>
        </w:rPr>
        <w:t>程</w:t>
      </w:r>
      <w:r w:rsidR="007E1C4A" w:rsidRPr="007E1C4A">
        <w:rPr>
          <w:rFonts w:ascii="Microsoft YaHei" w:eastAsia="Microsoft YaHei" w:hAnsi="Microsoft YaHei" w:cs="Microsoft YaHei" w:hint="eastAsia"/>
        </w:rPr>
        <w:t>办</w:t>
      </w:r>
      <w:r w:rsidR="007E1C4A" w:rsidRPr="007E1C4A">
        <w:rPr>
          <w:rFonts w:ascii="游ゴシック Light" w:eastAsia="游ゴシック Light" w:hAnsi="游ゴシック Light" w:cs="游ゴシック Light" w:hint="eastAsia"/>
        </w:rPr>
        <w:t>公</w:t>
      </w:r>
      <w:r w:rsidR="007E1C4A">
        <w:rPr>
          <w:rFonts w:ascii="游ゴシック Light" w:eastAsia="游ゴシック Light" w:hAnsi="游ゴシック Light" w:cs="游ゴシック Light" w:hint="eastAsia"/>
        </w:rPr>
        <w:t>)</w:t>
      </w:r>
    </w:p>
    <w:p w14:paraId="36865AB4" w14:textId="2FDB20CE" w:rsidR="007E1C4A" w:rsidRDefault="007E1C4A" w:rsidP="007E1C4A">
      <w:pPr>
        <w:pStyle w:val="af5"/>
        <w:spacing w:before="101" w:line="218" w:lineRule="auto"/>
        <w:ind w:left="193" w:right="195"/>
        <w:rPr>
          <w:rFonts w:eastAsiaTheme="minorEastAsia"/>
          <w:color w:val="494949"/>
          <w:spacing w:val="3"/>
          <w:lang w:eastAsia="ja-JP"/>
        </w:rPr>
      </w:pPr>
      <w:r>
        <w:rPr>
          <w:color w:val="494949"/>
          <w:spacing w:val="3"/>
          <w:lang w:eastAsia="ja-JP"/>
        </w:rPr>
        <w:t>在宅勤務は現在の働き方の中で非常に重要なものであり、10人中8人が重要だと回答し、9割近くの人が経験したことがあると回答しています。</w:t>
      </w:r>
    </w:p>
    <w:p w14:paraId="048641D3" w14:textId="77777777" w:rsidR="007E1C4A" w:rsidRPr="007E1C4A" w:rsidRDefault="007E1C4A" w:rsidP="007E1C4A">
      <w:pPr>
        <w:pStyle w:val="af5"/>
        <w:spacing w:before="101" w:line="218" w:lineRule="auto"/>
        <w:ind w:left="193" w:right="195"/>
        <w:rPr>
          <w:rFonts w:eastAsiaTheme="minorEastAsia"/>
          <w:lang w:eastAsia="ja-JP"/>
        </w:rPr>
      </w:pPr>
    </w:p>
    <w:p w14:paraId="06DDE873" w14:textId="0CD2A098" w:rsidR="007E1C4A" w:rsidRPr="007E1C4A" w:rsidRDefault="007E1C4A" w:rsidP="007E1C4A">
      <w:r>
        <w:rPr>
          <w:noProof/>
        </w:rPr>
        <w:drawing>
          <wp:anchor distT="0" distB="0" distL="0" distR="0" simplePos="0" relativeHeight="251675648" behindDoc="0" locked="0" layoutInCell="1" allowOverlap="1" wp14:anchorId="3D9F4941" wp14:editId="22CA0886">
            <wp:simplePos x="0" y="0"/>
            <wp:positionH relativeFrom="page">
              <wp:posOffset>1080135</wp:posOffset>
            </wp:positionH>
            <wp:positionV relativeFrom="paragraph">
              <wp:posOffset>563245</wp:posOffset>
            </wp:positionV>
            <wp:extent cx="3929509" cy="2270569"/>
            <wp:effectExtent l="0" t="0" r="0" b="0"/>
            <wp:wrapTopAndBottom/>
            <wp:docPr id="6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png"/>
                    <pic:cNvPicPr/>
                  </pic:nvPicPr>
                  <pic:blipFill>
                    <a:blip r:embed="rId23" cstate="print"/>
                    <a:stretch>
                      <a:fillRect/>
                    </a:stretch>
                  </pic:blipFill>
                  <pic:spPr>
                    <a:xfrm>
                      <a:off x="0" y="0"/>
                      <a:ext cx="3929509" cy="2270569"/>
                    </a:xfrm>
                    <a:prstGeom prst="rect">
                      <a:avLst/>
                    </a:prstGeom>
                  </pic:spPr>
                </pic:pic>
              </a:graphicData>
            </a:graphic>
          </wp:anchor>
        </w:drawing>
      </w:r>
    </w:p>
    <w:p w14:paraId="2E753B84" w14:textId="31289C7F" w:rsidR="00211125" w:rsidRDefault="00211125" w:rsidP="00211125">
      <w:r>
        <w:rPr>
          <w:noProof/>
        </w:rPr>
        <w:drawing>
          <wp:inline distT="0" distB="0" distL="0" distR="0" wp14:anchorId="7E088CA0" wp14:editId="2907C3D2">
            <wp:extent cx="3960063" cy="2296668"/>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pic:nvPicPr>
                  <pic:blipFill>
                    <a:blip r:embed="rId24" cstate="print"/>
                    <a:stretch>
                      <a:fillRect/>
                    </a:stretch>
                  </pic:blipFill>
                  <pic:spPr>
                    <a:xfrm>
                      <a:off x="0" y="0"/>
                      <a:ext cx="3960063" cy="2296668"/>
                    </a:xfrm>
                    <a:prstGeom prst="rect">
                      <a:avLst/>
                    </a:prstGeom>
                  </pic:spPr>
                </pic:pic>
              </a:graphicData>
            </a:graphic>
          </wp:inline>
        </w:drawing>
      </w:r>
    </w:p>
    <w:p w14:paraId="2D2CF7BB" w14:textId="0FE0EC0D" w:rsidR="00211125" w:rsidRPr="00211125" w:rsidRDefault="00211125" w:rsidP="00211125">
      <w:pPr>
        <w:pStyle w:val="af5"/>
        <w:rPr>
          <w:b/>
          <w:bCs/>
          <w:lang w:eastAsia="ja-JP"/>
        </w:rPr>
      </w:pPr>
      <w:r w:rsidRPr="00211125">
        <w:rPr>
          <w:rFonts w:asciiTheme="minorEastAsia" w:eastAsiaTheme="minorEastAsia" w:hAnsiTheme="minorEastAsia" w:hint="eastAsia"/>
          <w:b/>
          <w:bCs/>
          <w:lang w:eastAsia="ja-JP"/>
        </w:rPr>
        <w:t>識者レビュー</w:t>
      </w:r>
    </w:p>
    <w:p w14:paraId="42CC61E6" w14:textId="4AA4AF08" w:rsidR="00211125" w:rsidRPr="00211125" w:rsidRDefault="00211125" w:rsidP="00211125">
      <w:pPr>
        <w:pStyle w:val="af5"/>
        <w:rPr>
          <w:lang w:eastAsia="ja-JP"/>
        </w:rPr>
      </w:pPr>
      <w:r w:rsidRPr="00211125">
        <w:rPr>
          <w:rFonts w:ascii="Arial" w:hAnsi="Arial" w:cs="Arial"/>
          <w:b/>
          <w:bCs/>
          <w:lang w:eastAsia="ja-JP"/>
        </w:rPr>
        <w:t>⾼阳</w:t>
      </w:r>
      <w:r w:rsidRPr="00211125">
        <w:rPr>
          <w:rFonts w:asciiTheme="minorEastAsia" w:eastAsiaTheme="minorEastAsia" w:hAnsiTheme="minorEastAsia" w:cs="Arial" w:hint="eastAsia"/>
          <w:b/>
          <w:bCs/>
          <w:lang w:eastAsia="ja-JP"/>
        </w:rPr>
        <w:t>：</w:t>
      </w:r>
      <w:r w:rsidRPr="00211125">
        <w:rPr>
          <w:lang w:eastAsia="ja-JP"/>
        </w:rPr>
        <w:t>在宅勤務が仕事や生活の中で当たり前になり、オープンソース運動と分散型、リモートコラボレーションが自然と融合していきます。</w:t>
      </w:r>
    </w:p>
    <w:p w14:paraId="56D8BDE6" w14:textId="77777777" w:rsidR="00211125" w:rsidRDefault="00211125" w:rsidP="00211125">
      <w:pPr>
        <w:pStyle w:val="af5"/>
        <w:rPr>
          <w:lang w:eastAsia="ja-JP"/>
        </w:rPr>
      </w:pPr>
    </w:p>
    <w:p w14:paraId="662B9476" w14:textId="7CA75BCB" w:rsidR="009B669F" w:rsidRDefault="009B669F" w:rsidP="009B669F">
      <w:pPr>
        <w:pStyle w:val="3"/>
        <w:ind w:left="880"/>
      </w:pPr>
      <w:r>
        <w:t>4.</w:t>
      </w:r>
      <w:r w:rsidR="007F1CD2">
        <w:t xml:space="preserve">6 </w:t>
      </w:r>
      <w:r w:rsidR="007F1CD2">
        <w:rPr>
          <w:rFonts w:hint="eastAsia"/>
        </w:rPr>
        <w:t>初めて触れたオープンソースプロジェクト</w:t>
      </w:r>
    </w:p>
    <w:p w14:paraId="0CB3120B" w14:textId="29D94458" w:rsidR="007F1CD2" w:rsidRDefault="007F1CD2" w:rsidP="008A5679">
      <w:pPr>
        <w:pStyle w:val="af5"/>
        <w:rPr>
          <w:lang w:eastAsia="ja-JP"/>
        </w:rPr>
      </w:pPr>
      <w:r w:rsidRPr="008A5679">
        <w:rPr>
          <w:lang w:eastAsia="ja-JP"/>
        </w:rPr>
        <w:t>今回の調査結果は過去の調査結果と一致しており、インターネット製品やOS関連製品がオープンソースへの理解や露出の第一歩であることを示しています。</w:t>
      </w:r>
    </w:p>
    <w:p w14:paraId="1CB3693F" w14:textId="7562AF43" w:rsidR="008A5679" w:rsidRPr="007F1CD2" w:rsidRDefault="008A5679" w:rsidP="00E21310">
      <w:pPr>
        <w:pStyle w:val="af5"/>
      </w:pPr>
      <w:r>
        <w:rPr>
          <w:noProof/>
        </w:rPr>
        <w:drawing>
          <wp:inline distT="0" distB="0" distL="0" distR="0" wp14:anchorId="5A6E5C68" wp14:editId="4ADCC5BC">
            <wp:extent cx="3932555" cy="226822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2555" cy="2268220"/>
                    </a:xfrm>
                    <a:prstGeom prst="rect">
                      <a:avLst/>
                    </a:prstGeom>
                    <a:noFill/>
                    <a:ln>
                      <a:noFill/>
                    </a:ln>
                  </pic:spPr>
                </pic:pic>
              </a:graphicData>
            </a:graphic>
          </wp:inline>
        </w:drawing>
      </w:r>
    </w:p>
    <w:p w14:paraId="10003124" w14:textId="77777777" w:rsidR="00E21310" w:rsidRDefault="00E21310" w:rsidP="00E21310"/>
    <w:p w14:paraId="30EB637C" w14:textId="5D0B27BC" w:rsidR="009B669F" w:rsidRDefault="009B669F" w:rsidP="009B669F">
      <w:pPr>
        <w:pStyle w:val="3"/>
        <w:ind w:left="880"/>
      </w:pPr>
      <w:r>
        <w:t>4.</w:t>
      </w:r>
      <w:r w:rsidR="00E21310">
        <w:t>7</w:t>
      </w:r>
      <w:r w:rsidR="00E21310">
        <w:rPr>
          <w:rFonts w:hint="eastAsia"/>
        </w:rPr>
        <w:t>今後使いたいオープンソース</w:t>
      </w:r>
    </w:p>
    <w:p w14:paraId="706A895B" w14:textId="5838DAEB" w:rsidR="00E21310" w:rsidRDefault="00E21310" w:rsidP="00E21310">
      <w:pPr>
        <w:pStyle w:val="af5"/>
        <w:spacing w:before="101" w:line="218" w:lineRule="auto"/>
        <w:ind w:left="193" w:right="195"/>
        <w:jc w:val="both"/>
        <w:rPr>
          <w:rFonts w:eastAsiaTheme="minorEastAsia"/>
          <w:color w:val="494949"/>
          <w:lang w:eastAsia="ja-JP"/>
        </w:rPr>
      </w:pPr>
      <w:r>
        <w:rPr>
          <w:color w:val="494949"/>
          <w:lang w:eastAsia="ja-JP"/>
        </w:rPr>
        <w:t>2019年と比較すると、今年オープンソースにしたいと思う製品の種類は、開発ツールが1位で、次いでOS、データベース製品、ミドルウェア製品となっています。</w:t>
      </w:r>
    </w:p>
    <w:p w14:paraId="1833581E" w14:textId="04C83C36" w:rsidR="00E21310" w:rsidRPr="00E21310" w:rsidRDefault="00E21310" w:rsidP="00E21310">
      <w:pPr>
        <w:pStyle w:val="af5"/>
        <w:spacing w:before="101" w:line="218" w:lineRule="auto"/>
        <w:ind w:left="193" w:right="195"/>
        <w:jc w:val="both"/>
        <w:rPr>
          <w:rFonts w:eastAsiaTheme="minorEastAsia"/>
          <w:lang w:eastAsia="ja-JP"/>
        </w:rPr>
      </w:pPr>
      <w:r>
        <w:rPr>
          <w:noProof/>
          <w:sz w:val="20"/>
        </w:rPr>
        <w:drawing>
          <wp:inline distT="0" distB="0" distL="0" distR="0" wp14:anchorId="10BA97C5" wp14:editId="615D243A">
            <wp:extent cx="4151998" cy="2481072"/>
            <wp:effectExtent l="0" t="0" r="0" b="0"/>
            <wp:docPr id="7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26" cstate="print"/>
                    <a:stretch>
                      <a:fillRect/>
                    </a:stretch>
                  </pic:blipFill>
                  <pic:spPr>
                    <a:xfrm>
                      <a:off x="0" y="0"/>
                      <a:ext cx="4151998" cy="2481072"/>
                    </a:xfrm>
                    <a:prstGeom prst="rect">
                      <a:avLst/>
                    </a:prstGeom>
                  </pic:spPr>
                </pic:pic>
              </a:graphicData>
            </a:graphic>
          </wp:inline>
        </w:drawing>
      </w:r>
    </w:p>
    <w:p w14:paraId="24442BE3" w14:textId="77777777" w:rsidR="00E21310" w:rsidRPr="00E21310" w:rsidRDefault="00E21310" w:rsidP="00E21310"/>
    <w:p w14:paraId="5154661C" w14:textId="08661DC6" w:rsidR="009B669F" w:rsidRDefault="009B669F" w:rsidP="009B669F">
      <w:pPr>
        <w:pStyle w:val="3"/>
        <w:ind w:left="880"/>
      </w:pPr>
      <w:r>
        <w:t>4.</w:t>
      </w:r>
      <w:r w:rsidR="00DB3F8E">
        <w:rPr>
          <w:rFonts w:hint="eastAsia"/>
        </w:rPr>
        <w:t>8オープンソースに貢献している企業</w:t>
      </w:r>
    </w:p>
    <w:p w14:paraId="637580D6" w14:textId="0192A402" w:rsidR="00DB3F8E" w:rsidRPr="00DB3F8E" w:rsidRDefault="00DB3F8E" w:rsidP="00DB3F8E">
      <w:pPr>
        <w:pStyle w:val="af5"/>
        <w:rPr>
          <w:lang w:eastAsia="ja-JP"/>
        </w:rPr>
      </w:pPr>
      <w:r w:rsidRPr="00DB3F8E">
        <w:rPr>
          <w:lang w:eastAsia="ja-JP"/>
        </w:rPr>
        <w:t>GitHubは、参加者の間でオープンソース・ソフトウェアへの最大の貢献者と見られており、Googleがそれに続き、アリババ、華為、Baiduが国内企業の上位3社を占めています。</w:t>
      </w:r>
      <w:r w:rsidR="00FF5DF0">
        <w:rPr>
          <w:noProof/>
        </w:rPr>
        <w:drawing>
          <wp:inline distT="0" distB="0" distL="0" distR="0" wp14:anchorId="508B146D" wp14:editId="2F739E74">
            <wp:extent cx="5163820" cy="370078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3820" cy="3700780"/>
                    </a:xfrm>
                    <a:prstGeom prst="rect">
                      <a:avLst/>
                    </a:prstGeom>
                    <a:noFill/>
                    <a:ln>
                      <a:noFill/>
                    </a:ln>
                  </pic:spPr>
                </pic:pic>
              </a:graphicData>
            </a:graphic>
          </wp:inline>
        </w:drawing>
      </w:r>
    </w:p>
    <w:p w14:paraId="3038CB49" w14:textId="77777777" w:rsidR="009B669F" w:rsidRPr="009B669F" w:rsidRDefault="009B669F" w:rsidP="009B669F"/>
    <w:p w14:paraId="553AE76A" w14:textId="1B5BDA5E" w:rsidR="00BD5AC8" w:rsidRDefault="00E40107" w:rsidP="00BD5AC8">
      <w:pPr>
        <w:pStyle w:val="3"/>
        <w:ind w:left="880"/>
      </w:pPr>
      <w:r>
        <w:rPr>
          <w:rFonts w:hint="eastAsia"/>
        </w:rPr>
        <w:t>4</w:t>
      </w:r>
      <w:r>
        <w:t>.9 RPA(</w:t>
      </w:r>
      <w:r>
        <w:rPr>
          <w:rFonts w:hint="eastAsia"/>
        </w:rPr>
        <w:t>ロボティック・プロセス・オートメーション</w:t>
      </w:r>
      <w:r w:rsidRPr="00E40107">
        <w:rPr>
          <w:rFonts w:hint="eastAsia"/>
        </w:rPr>
        <w:t>机器⼈流程⾃</w:t>
      </w:r>
      <w:r w:rsidRPr="00E40107">
        <w:rPr>
          <w:rFonts w:ascii="Microsoft YaHei" w:eastAsia="Microsoft YaHei" w:hAnsi="Microsoft YaHei" w:cs="Microsoft YaHei" w:hint="eastAsia"/>
        </w:rPr>
        <w:t>动</w:t>
      </w:r>
      <w:r w:rsidRPr="00E40107">
        <w:rPr>
          <w:rFonts w:ascii="游ゴシック Light" w:eastAsia="游ゴシック Light" w:hAnsi="游ゴシック Light" w:cs="游ゴシック Light" w:hint="eastAsia"/>
        </w:rPr>
        <w:t>化</w:t>
      </w:r>
      <w:r>
        <w:rPr>
          <w:rFonts w:hint="eastAsia"/>
        </w:rPr>
        <w:t>)</w:t>
      </w:r>
      <w:r>
        <w:t xml:space="preserve"> </w:t>
      </w:r>
    </w:p>
    <w:p w14:paraId="2247C40E" w14:textId="3CBE4DE6" w:rsidR="006B48E1" w:rsidRPr="006B48E1" w:rsidRDefault="006B48E1" w:rsidP="006B48E1">
      <w:pPr>
        <w:pStyle w:val="af5"/>
        <w:rPr>
          <w:w w:val="105"/>
          <w:lang w:eastAsia="ja-JP"/>
        </w:rPr>
      </w:pPr>
      <w:r>
        <w:rPr>
          <w:rFonts w:asciiTheme="minorEastAsia" w:hAnsiTheme="minorEastAsia" w:hint="eastAsia"/>
          <w:w w:val="105"/>
          <w:lang w:eastAsia="ja-JP"/>
        </w:rPr>
        <w:t>訳註：</w:t>
      </w:r>
      <w:r>
        <w:rPr>
          <w:rFonts w:hint="eastAsia"/>
          <w:w w:val="105"/>
          <w:lang w:eastAsia="ja-JP"/>
        </w:rPr>
        <w:t>R</w:t>
      </w:r>
      <w:r>
        <w:rPr>
          <w:w w:val="105"/>
          <w:lang w:eastAsia="ja-JP"/>
        </w:rPr>
        <w:t>PA</w:t>
      </w:r>
      <w:r>
        <w:rPr>
          <w:rFonts w:hint="eastAsia"/>
          <w:w w:val="105"/>
          <w:lang w:eastAsia="ja-JP"/>
        </w:rPr>
        <w:t>は作業プロセスの自動化で、ここで言うロボットは、モーターがついてるものを指すわけではありません。日本でもR</w:t>
      </w:r>
      <w:r>
        <w:rPr>
          <w:w w:val="105"/>
          <w:lang w:eastAsia="ja-JP"/>
        </w:rPr>
        <w:t>PA</w:t>
      </w:r>
      <w:r>
        <w:rPr>
          <w:rFonts w:hint="eastAsia"/>
          <w:w w:val="105"/>
          <w:lang w:eastAsia="ja-JP"/>
        </w:rPr>
        <w:t>の名前で呼</w:t>
      </w:r>
      <w:r>
        <w:rPr>
          <w:rFonts w:asciiTheme="minorEastAsia" w:eastAsiaTheme="minorEastAsia" w:hAnsiTheme="minorEastAsia" w:hint="eastAsia"/>
          <w:w w:val="105"/>
          <w:lang w:eastAsia="ja-JP"/>
        </w:rPr>
        <w:t>ぶ、エンタープライズの</w:t>
      </w:r>
      <w:r>
        <w:rPr>
          <w:rFonts w:eastAsiaTheme="minorEastAsia" w:hint="eastAsia"/>
          <w:w w:val="105"/>
          <w:lang w:eastAsia="ja-JP"/>
        </w:rPr>
        <w:t>I</w:t>
      </w:r>
      <w:r>
        <w:rPr>
          <w:rFonts w:eastAsiaTheme="minorEastAsia"/>
          <w:w w:val="105"/>
          <w:lang w:eastAsia="ja-JP"/>
        </w:rPr>
        <w:t>T</w:t>
      </w:r>
      <w:r>
        <w:rPr>
          <w:rFonts w:eastAsiaTheme="minorEastAsia" w:hint="eastAsia"/>
          <w:w w:val="105"/>
          <w:lang w:eastAsia="ja-JP"/>
        </w:rPr>
        <w:t>用語です</w:t>
      </w:r>
      <w:r>
        <w:rPr>
          <w:rFonts w:hint="eastAsia"/>
          <w:w w:val="105"/>
          <w:lang w:eastAsia="ja-JP"/>
        </w:rPr>
        <w:t>。「ファイル名を狙ったとおりにつけてフォルダに保存」みたいなホワイトカラー作業を、プログラマを介さずに自動化することを指します。（シェルでバッチファイル書く、みたいなのは入らないことが多い）</w:t>
      </w:r>
      <w:r>
        <w:rPr>
          <w:w w:val="105"/>
          <w:lang w:eastAsia="ja-JP"/>
        </w:rPr>
        <w:br/>
      </w:r>
    </w:p>
    <w:p w14:paraId="7C8E6245" w14:textId="11AC83C4" w:rsidR="00E40107" w:rsidRPr="006B48E1" w:rsidRDefault="00E40107" w:rsidP="006B48E1">
      <w:pPr>
        <w:pStyle w:val="af5"/>
        <w:rPr>
          <w:lang w:eastAsia="ja-JP"/>
        </w:rPr>
      </w:pPr>
      <w:r w:rsidRPr="006B48E1">
        <w:rPr>
          <w:lang w:eastAsia="ja-JP"/>
        </w:rPr>
        <w:t>オープンソースプロジェクトにRPA、すなわち機械プロセス自動化ツールを継承しているかどうかについては、参加者の40％が「一部のプロジェクトでRPAを統合している」、16％が「ほぼすべてのプロジェクトでRPAを統合している」、24％が「オープンソースプロジェクトでRPAを統合したことがない」と回答した。</w:t>
      </w:r>
    </w:p>
    <w:p w14:paraId="1DDA5FCA" w14:textId="5D997C9B" w:rsidR="00E40107" w:rsidRPr="00E40107" w:rsidRDefault="00E40107" w:rsidP="006B48E1">
      <w:pPr>
        <w:pStyle w:val="af5"/>
        <w:rPr>
          <w:lang w:eastAsia="ja-JP"/>
        </w:rPr>
      </w:pPr>
    </w:p>
    <w:p w14:paraId="644E374C" w14:textId="738DCD42" w:rsidR="00E40107" w:rsidRDefault="00981487" w:rsidP="00E40107">
      <w:r>
        <w:rPr>
          <w:noProof/>
        </w:rPr>
        <w:drawing>
          <wp:inline distT="0" distB="0" distL="0" distR="0" wp14:anchorId="48C4D18B" wp14:editId="4B78C797">
            <wp:extent cx="3975100" cy="2322830"/>
            <wp:effectExtent l="0" t="0" r="635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6A691BD9" w14:textId="43B671FA" w:rsidR="004C0084" w:rsidRPr="00E40107" w:rsidRDefault="00EF24F2" w:rsidP="00531BF1">
      <w:pPr>
        <w:pStyle w:val="2"/>
      </w:pPr>
      <w:r>
        <w:rPr>
          <w:rFonts w:hint="eastAsia"/>
        </w:rPr>
        <w:t>5</w:t>
      </w:r>
      <w:r>
        <w:t>.</w:t>
      </w:r>
      <w:r w:rsidR="004C0084">
        <w:rPr>
          <w:rFonts w:hint="eastAsia"/>
        </w:rPr>
        <w:t>オープンソースコミュニティへの参加状況</w:t>
      </w:r>
    </w:p>
    <w:p w14:paraId="4FCCBD3A" w14:textId="11D61540" w:rsidR="00BD5AC8" w:rsidRDefault="00531BF1" w:rsidP="00BD5AC8">
      <w:pPr>
        <w:pStyle w:val="3"/>
        <w:ind w:left="880"/>
      </w:pPr>
      <w:r>
        <w:t>5.1</w:t>
      </w:r>
      <w:r>
        <w:rPr>
          <w:rFonts w:hint="eastAsia"/>
        </w:rPr>
        <w:t>コミュニティに惹かれる要素</w:t>
      </w:r>
    </w:p>
    <w:p w14:paraId="20953F13" w14:textId="77777777" w:rsidR="00531BF1" w:rsidRDefault="00531BF1" w:rsidP="00531BF1">
      <w:pPr>
        <w:pStyle w:val="af5"/>
        <w:spacing w:before="101" w:line="218" w:lineRule="auto"/>
        <w:ind w:left="193" w:right="195"/>
        <w:rPr>
          <w:lang w:eastAsia="ja-JP"/>
        </w:rPr>
      </w:pPr>
      <w:r>
        <w:rPr>
          <w:color w:val="494949"/>
          <w:spacing w:val="3"/>
          <w:lang w:eastAsia="ja-JP"/>
        </w:rPr>
        <w:t>オープンで透明性の高いコードや知識の共有、オープンソースの倫理観は、オープンソースの参加者にとって最も魅力的な要素であり、一方でソフトウェアの購入コストは主な要因ではありません。</w:t>
      </w:r>
    </w:p>
    <w:p w14:paraId="5CF9F70A" w14:textId="473D9DEB" w:rsidR="00531BF1" w:rsidRPr="00531BF1" w:rsidRDefault="00831E87" w:rsidP="00531BF1">
      <w:r>
        <w:rPr>
          <w:noProof/>
        </w:rPr>
        <w:drawing>
          <wp:inline distT="0" distB="0" distL="0" distR="0" wp14:anchorId="030A8ED2" wp14:editId="3AD98E87">
            <wp:extent cx="3932555" cy="22682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2555" cy="2268220"/>
                    </a:xfrm>
                    <a:prstGeom prst="rect">
                      <a:avLst/>
                    </a:prstGeom>
                    <a:noFill/>
                    <a:ln>
                      <a:noFill/>
                    </a:ln>
                  </pic:spPr>
                </pic:pic>
              </a:graphicData>
            </a:graphic>
          </wp:inline>
        </w:drawing>
      </w:r>
    </w:p>
    <w:p w14:paraId="66656967" w14:textId="4FCA088D" w:rsidR="00531BF1" w:rsidRPr="00531BF1" w:rsidRDefault="00311A3C" w:rsidP="00531BF1">
      <w:r>
        <w:rPr>
          <w:rFonts w:hint="eastAsia"/>
        </w:rPr>
        <w:t>訳註：「成本」はライセンス代</w:t>
      </w:r>
      <w:r w:rsidR="00DA402E">
        <w:rPr>
          <w:rFonts w:hint="eastAsia"/>
        </w:rPr>
        <w:t>、コスト</w:t>
      </w:r>
      <w:r w:rsidRPr="00CE39FD">
        <w:rPr>
          <w:rStyle w:val="af6"/>
          <w:rFonts w:hint="eastAsia"/>
          <w:lang w:eastAsia="ja-JP"/>
        </w:rPr>
        <w:t>を指します。</w:t>
      </w:r>
      <w:r w:rsidR="00DA402E" w:rsidRPr="00CE39FD">
        <w:rPr>
          <w:rStyle w:val="af6"/>
          <w:rFonts w:hint="eastAsia"/>
          <w:lang w:eastAsia="ja-JP"/>
        </w:rPr>
        <w:t>（時間的なコストも入る）上から</w:t>
      </w:r>
      <w:r w:rsidR="00DA402E" w:rsidRPr="00CE39FD">
        <w:rPr>
          <w:rStyle w:val="af6"/>
          <w:lang w:eastAsia="ja-JP"/>
        </w:rPr>
        <w:br/>
      </w:r>
      <w:r w:rsidR="00DA402E" w:rsidRPr="00DA402E">
        <w:rPr>
          <w:rStyle w:val="af6"/>
          <w:lang w:eastAsia="ja-JP"/>
        </w:rPr>
        <w:t>開発</w:t>
      </w:r>
      <w:r w:rsidR="00DA402E" w:rsidRPr="00DA402E">
        <w:rPr>
          <w:rStyle w:val="af6"/>
          <w:rFonts w:hint="eastAsia"/>
          <w:lang w:eastAsia="ja-JP"/>
        </w:rPr>
        <w:t>の手間を省く</w:t>
      </w:r>
      <w:r w:rsidR="00DA402E" w:rsidRPr="00DA402E">
        <w:rPr>
          <w:rStyle w:val="af6"/>
          <w:lang w:eastAsia="ja-JP"/>
        </w:rPr>
        <w:br/>
        <w:t>オープンソースの精神と理念</w:t>
      </w:r>
      <w:r w:rsidR="00DA402E" w:rsidRPr="00DA402E">
        <w:rPr>
          <w:rStyle w:val="af6"/>
          <w:lang w:eastAsia="ja-JP"/>
        </w:rPr>
        <w:br/>
        <w:t>オープンな開発モジュール</w:t>
      </w:r>
      <w:r w:rsidR="00DA402E" w:rsidRPr="00DA402E">
        <w:rPr>
          <w:rStyle w:val="af6"/>
          <w:lang w:eastAsia="ja-JP"/>
        </w:rPr>
        <w:br/>
        <w:t>コミュニティを支持している</w:t>
      </w:r>
      <w:r w:rsidR="00DA402E" w:rsidRPr="00DA402E">
        <w:rPr>
          <w:rStyle w:val="af6"/>
          <w:lang w:eastAsia="ja-JP"/>
        </w:rPr>
        <w:br/>
        <w:t>オープンで透明なコードと知識のシェア</w:t>
      </w:r>
      <w:r w:rsidR="00DA402E" w:rsidRPr="00DA402E">
        <w:rPr>
          <w:rStyle w:val="af6"/>
          <w:lang w:eastAsia="ja-JP"/>
        </w:rPr>
        <w:br/>
        <w:t>ソフトウェアのライセンス</w:t>
      </w:r>
      <w:r w:rsidR="00DA402E" w:rsidRPr="00DA402E">
        <w:rPr>
          <w:rStyle w:val="af6"/>
          <w:rFonts w:hint="eastAsia"/>
          <w:lang w:eastAsia="ja-JP"/>
        </w:rPr>
        <w:t>代節約</w:t>
      </w:r>
      <w:r w:rsidR="00DA402E">
        <w:br/>
      </w:r>
      <w:r w:rsidR="00DA402E">
        <w:rPr>
          <w:rFonts w:hint="eastAsia"/>
        </w:rPr>
        <w:t>をそれぞれ指します</w:t>
      </w:r>
    </w:p>
    <w:p w14:paraId="7C842D3D" w14:textId="377F9271" w:rsidR="00BD5AC8" w:rsidRDefault="00311A3C" w:rsidP="00BD5AC8">
      <w:pPr>
        <w:pStyle w:val="3"/>
        <w:ind w:left="880"/>
      </w:pPr>
      <w:r>
        <w:t>5.2</w:t>
      </w:r>
      <w:r>
        <w:rPr>
          <w:rFonts w:hint="eastAsia"/>
        </w:rPr>
        <w:t>最も好きな製品</w:t>
      </w:r>
    </w:p>
    <w:p w14:paraId="50D1694A" w14:textId="77777777" w:rsidR="00DE1A22" w:rsidRPr="003C0BB9" w:rsidRDefault="00DE1A22" w:rsidP="003C0BB9">
      <w:pPr>
        <w:pStyle w:val="af5"/>
        <w:rPr>
          <w:lang w:eastAsia="ja-JP"/>
        </w:rPr>
      </w:pPr>
      <w:r w:rsidRPr="003C0BB9">
        <w:rPr>
          <w:lang w:eastAsia="ja-JP"/>
        </w:rPr>
        <w:t>相変わらず、Linuxが圧倒的な差で参加者に人気のオープンソース製品です。MySQL、Apacheが続いています。Dockerと</w:t>
      </w:r>
      <w:r w:rsidRPr="003C0BB9">
        <w:rPr>
          <w:rFonts w:hint="eastAsia"/>
          <w:lang w:eastAsia="ja-JP"/>
        </w:rPr>
        <w:t>C</w:t>
      </w:r>
      <w:r w:rsidRPr="003C0BB9">
        <w:rPr>
          <w:lang w:eastAsia="ja-JP"/>
        </w:rPr>
        <w:t>hromeはそれぞれ3位と4位に入っています。</w:t>
      </w:r>
    </w:p>
    <w:p w14:paraId="568B3782" w14:textId="6C69739F" w:rsidR="00BD5AC8" w:rsidRDefault="006C2601" w:rsidP="00334FC0">
      <w:pPr>
        <w:pStyle w:val="af5"/>
        <w:rPr>
          <w:rFonts w:eastAsiaTheme="minorEastAsia"/>
          <w:lang w:eastAsia="ja-JP"/>
        </w:rPr>
      </w:pPr>
      <w:r>
        <w:rPr>
          <w:rFonts w:eastAsiaTheme="minorEastAsia"/>
          <w:noProof/>
          <w:lang w:eastAsia="ja-JP"/>
        </w:rPr>
        <w:drawing>
          <wp:inline distT="0" distB="0" distL="0" distR="0" wp14:anchorId="334B9971" wp14:editId="0CC5CB79">
            <wp:extent cx="4718685" cy="287782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685" cy="2877820"/>
                    </a:xfrm>
                    <a:prstGeom prst="rect">
                      <a:avLst/>
                    </a:prstGeom>
                    <a:noFill/>
                    <a:ln>
                      <a:noFill/>
                    </a:ln>
                  </pic:spPr>
                </pic:pic>
              </a:graphicData>
            </a:graphic>
          </wp:inline>
        </w:drawing>
      </w:r>
    </w:p>
    <w:p w14:paraId="03EE169E" w14:textId="5FE65009" w:rsidR="00FC5F83" w:rsidRDefault="00FC5F83" w:rsidP="00334FC0">
      <w:pPr>
        <w:pStyle w:val="af5"/>
        <w:rPr>
          <w:rFonts w:eastAsiaTheme="minorEastAsia"/>
          <w:lang w:eastAsia="ja-JP"/>
        </w:rPr>
      </w:pPr>
    </w:p>
    <w:p w14:paraId="219962A8" w14:textId="15B55EC9" w:rsidR="00FC5F83" w:rsidRDefault="00FC5F83" w:rsidP="00FC5F83">
      <w:pPr>
        <w:pStyle w:val="3"/>
      </w:pPr>
      <w:r>
        <w:rPr>
          <w:rFonts w:hint="eastAsia"/>
        </w:rPr>
        <w:t>5</w:t>
      </w:r>
      <w:r>
        <w:t xml:space="preserve">.3 </w:t>
      </w:r>
      <w:r>
        <w:rPr>
          <w:rFonts w:hint="eastAsia"/>
        </w:rPr>
        <w:t>具体的な作業</w:t>
      </w:r>
    </w:p>
    <w:p w14:paraId="6A020681" w14:textId="7FBE200F" w:rsidR="00FC5F83" w:rsidRDefault="00AE0DDF" w:rsidP="00334FC0">
      <w:pPr>
        <w:pStyle w:val="af5"/>
        <w:rPr>
          <w:rFonts w:eastAsiaTheme="minorEastAsia"/>
          <w:lang w:eastAsia="ja-JP"/>
        </w:rPr>
      </w:pPr>
      <w:r>
        <w:rPr>
          <w:rFonts w:eastAsiaTheme="minorEastAsia" w:hint="eastAsia"/>
          <w:lang w:eastAsia="ja-JP"/>
        </w:rPr>
        <w:t>コ</w:t>
      </w:r>
      <w:r w:rsidRPr="00AE0DDF">
        <w:rPr>
          <w:rFonts w:eastAsiaTheme="minorEastAsia" w:hint="eastAsia"/>
          <w:lang w:eastAsia="ja-JP"/>
        </w:rPr>
        <w:t>ミュニティの参加者の大多数が行</w:t>
      </w:r>
      <w:r>
        <w:rPr>
          <w:rFonts w:eastAsiaTheme="minorEastAsia" w:hint="eastAsia"/>
          <w:lang w:eastAsia="ja-JP"/>
        </w:rPr>
        <w:t>っている作業は</w:t>
      </w:r>
      <w:r w:rsidRPr="00AE0DDF">
        <w:rPr>
          <w:rFonts w:eastAsiaTheme="minorEastAsia" w:hint="eastAsia"/>
          <w:lang w:eastAsia="ja-JP"/>
        </w:rPr>
        <w:t>コードやファイルを書く作業</w:t>
      </w:r>
      <w:r>
        <w:rPr>
          <w:rFonts w:eastAsiaTheme="minorEastAsia" w:hint="eastAsia"/>
          <w:lang w:eastAsia="ja-JP"/>
        </w:rPr>
        <w:t>です。</w:t>
      </w:r>
      <w:r w:rsidRPr="00AE0DDF">
        <w:rPr>
          <w:rFonts w:eastAsiaTheme="minorEastAsia" w:hint="eastAsia"/>
          <w:lang w:eastAsia="ja-JP"/>
        </w:rPr>
        <w:t>テストやローカリゼーション、イベントの開催などもコミュニティの多くの人が関わる作業です。</w:t>
      </w:r>
    </w:p>
    <w:p w14:paraId="3BE0E918" w14:textId="6B6FD38F" w:rsidR="00AE0DDF" w:rsidRDefault="00AE0DDF" w:rsidP="00334FC0">
      <w:pPr>
        <w:pStyle w:val="af5"/>
        <w:rPr>
          <w:rFonts w:eastAsiaTheme="minorEastAsia"/>
          <w:lang w:eastAsia="ja-JP"/>
        </w:rPr>
      </w:pPr>
      <w:r>
        <w:rPr>
          <w:rFonts w:eastAsiaTheme="minorEastAsia"/>
          <w:noProof/>
          <w:lang w:eastAsia="ja-JP"/>
        </w:rPr>
        <w:drawing>
          <wp:inline distT="0" distB="0" distL="0" distR="0" wp14:anchorId="5CE065EC" wp14:editId="701EDF77">
            <wp:extent cx="4505325" cy="2585085"/>
            <wp:effectExtent l="0" t="0" r="9525"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5325" cy="2585085"/>
                    </a:xfrm>
                    <a:prstGeom prst="rect">
                      <a:avLst/>
                    </a:prstGeom>
                    <a:noFill/>
                    <a:ln>
                      <a:noFill/>
                    </a:ln>
                  </pic:spPr>
                </pic:pic>
              </a:graphicData>
            </a:graphic>
          </wp:inline>
        </w:drawing>
      </w:r>
    </w:p>
    <w:p w14:paraId="59149974" w14:textId="77777777" w:rsidR="006F03E4" w:rsidRDefault="006F03E4" w:rsidP="006F03E4">
      <w:pPr>
        <w:pStyle w:val="af5"/>
        <w:rPr>
          <w:rFonts w:eastAsiaTheme="minorEastAsia"/>
          <w:lang w:eastAsia="ja-JP"/>
        </w:rPr>
      </w:pPr>
    </w:p>
    <w:p w14:paraId="064FDCAC" w14:textId="1106C950" w:rsidR="006F03E4" w:rsidRDefault="006F03E4" w:rsidP="006F03E4">
      <w:pPr>
        <w:pStyle w:val="3"/>
        <w:ind w:left="880"/>
      </w:pPr>
      <w:r>
        <w:rPr>
          <w:rFonts w:hint="eastAsia"/>
        </w:rPr>
        <w:t>5</w:t>
      </w:r>
      <w:r>
        <w:t xml:space="preserve">.4 </w:t>
      </w:r>
      <w:r>
        <w:rPr>
          <w:rFonts w:hint="eastAsia"/>
        </w:rPr>
        <w:t>好ましく思えるオープンソースプロダクト</w:t>
      </w:r>
    </w:p>
    <w:p w14:paraId="31056E33" w14:textId="77777777" w:rsidR="006F03E4" w:rsidRDefault="006F03E4" w:rsidP="006F03E4">
      <w:pPr>
        <w:pStyle w:val="af5"/>
        <w:rPr>
          <w:lang w:eastAsia="ja-JP"/>
        </w:rPr>
      </w:pPr>
      <w:r>
        <w:rPr>
          <w:rFonts w:hint="eastAsia"/>
          <w:lang w:eastAsia="ja-JP"/>
        </w:rPr>
        <w:t>オープンソース製品の見通しでは、インターネット製品が</w:t>
      </w:r>
      <w:r>
        <w:rPr>
          <w:lang w:eastAsia="ja-JP"/>
        </w:rPr>
        <w:t>34％のシェアを占め、参加者が最も好む方向性となっている。</w:t>
      </w:r>
    </w:p>
    <w:p w14:paraId="4C65ABCC" w14:textId="25C14767" w:rsidR="006F03E4" w:rsidRPr="005D009A" w:rsidRDefault="005D009A" w:rsidP="006F03E4">
      <w:pPr>
        <w:pStyle w:val="af5"/>
        <w:rPr>
          <w:rFonts w:eastAsiaTheme="minorEastAsia"/>
          <w:lang w:eastAsia="ja-JP"/>
        </w:rPr>
      </w:pPr>
      <w:r>
        <w:rPr>
          <w:rFonts w:eastAsiaTheme="minorEastAsia"/>
          <w:lang w:eastAsia="ja-JP"/>
        </w:rPr>
        <w:t>AI</w:t>
      </w:r>
      <w:r>
        <w:rPr>
          <w:rFonts w:eastAsiaTheme="minorEastAsia" w:hint="eastAsia"/>
          <w:lang w:eastAsia="ja-JP"/>
        </w:rPr>
        <w:t>関連と開発ツールに今注目が集まっています。</w:t>
      </w:r>
    </w:p>
    <w:p w14:paraId="33BD67BC" w14:textId="7D36E7DE" w:rsidR="00AE0DDF" w:rsidRDefault="00A82E1B" w:rsidP="00334FC0">
      <w:pPr>
        <w:pStyle w:val="af5"/>
        <w:rPr>
          <w:rFonts w:eastAsiaTheme="minorEastAsia"/>
          <w:lang w:eastAsia="ja-JP"/>
        </w:rPr>
      </w:pPr>
      <w:r>
        <w:rPr>
          <w:rFonts w:eastAsiaTheme="minorEastAsia"/>
          <w:noProof/>
          <w:lang w:eastAsia="ja-JP"/>
        </w:rPr>
        <w:drawing>
          <wp:inline distT="0" distB="0" distL="0" distR="0" wp14:anchorId="46A8BBFC" wp14:editId="1A495FA3">
            <wp:extent cx="4304030" cy="2639695"/>
            <wp:effectExtent l="0" t="0" r="1270" b="825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4030" cy="2639695"/>
                    </a:xfrm>
                    <a:prstGeom prst="rect">
                      <a:avLst/>
                    </a:prstGeom>
                    <a:noFill/>
                    <a:ln>
                      <a:noFill/>
                    </a:ln>
                  </pic:spPr>
                </pic:pic>
              </a:graphicData>
            </a:graphic>
          </wp:inline>
        </w:drawing>
      </w:r>
    </w:p>
    <w:p w14:paraId="3E6A2A28" w14:textId="09E019C6" w:rsidR="00376F77" w:rsidRDefault="00376F77" w:rsidP="00334FC0">
      <w:pPr>
        <w:pStyle w:val="af5"/>
        <w:rPr>
          <w:rFonts w:eastAsiaTheme="minorEastAsia"/>
          <w:lang w:eastAsia="ja-JP"/>
        </w:rPr>
      </w:pPr>
    </w:p>
    <w:p w14:paraId="068201D7" w14:textId="57B05DBB" w:rsidR="00BC5682" w:rsidRDefault="00BC5682" w:rsidP="00BC5682">
      <w:pPr>
        <w:pStyle w:val="3"/>
        <w:ind w:left="880"/>
      </w:pPr>
      <w:r>
        <w:rPr>
          <w:rFonts w:hint="eastAsia"/>
        </w:rPr>
        <w:t>5</w:t>
      </w:r>
      <w:r>
        <w:t>.</w:t>
      </w:r>
      <w:r>
        <w:rPr>
          <w:rFonts w:hint="eastAsia"/>
        </w:rPr>
        <w:t>5</w:t>
      </w:r>
      <w:r>
        <w:t xml:space="preserve"> </w:t>
      </w:r>
      <w:r>
        <w:rPr>
          <w:rFonts w:hint="eastAsia"/>
        </w:rPr>
        <w:t>コミュニケーション方法</w:t>
      </w:r>
    </w:p>
    <w:p w14:paraId="5A6E2B33" w14:textId="1748C02B" w:rsidR="008A7DF8" w:rsidRDefault="008A7DF8" w:rsidP="008A7DF8">
      <w:pPr>
        <w:pStyle w:val="af5"/>
        <w:rPr>
          <w:lang w:eastAsia="ja-JP"/>
        </w:rPr>
      </w:pPr>
      <w:r w:rsidRPr="008A7DF8">
        <w:rPr>
          <w:lang w:eastAsia="ja-JP"/>
        </w:rPr>
        <w:t>コミュニティでのコミュニケーションはWeChatやメーリングリストが圧倒的に多く、QQも中国では重要なインスタントコミュニケーションツールとなっています。新しいコミュニケーションツールの登場：SlackやZoomも注目すべき現象です。</w:t>
      </w:r>
    </w:p>
    <w:p w14:paraId="5D00F667" w14:textId="08F9C3E2" w:rsidR="00A826CF" w:rsidRPr="008A7DF8" w:rsidRDefault="00A826CF" w:rsidP="008A7DF8">
      <w:pPr>
        <w:pStyle w:val="af5"/>
        <w:rPr>
          <w:lang w:eastAsia="ja-JP"/>
        </w:rPr>
      </w:pPr>
      <w:r>
        <w:rPr>
          <w:noProof/>
        </w:rPr>
        <w:drawing>
          <wp:anchor distT="0" distB="0" distL="0" distR="0" simplePos="0" relativeHeight="251677696" behindDoc="0" locked="0" layoutInCell="1" allowOverlap="1" wp14:anchorId="70DC6F3E" wp14:editId="53A49BED">
            <wp:simplePos x="0" y="0"/>
            <wp:positionH relativeFrom="page">
              <wp:posOffset>1080135</wp:posOffset>
            </wp:positionH>
            <wp:positionV relativeFrom="paragraph">
              <wp:posOffset>227965</wp:posOffset>
            </wp:positionV>
            <wp:extent cx="4631849" cy="2809208"/>
            <wp:effectExtent l="0" t="0" r="0" b="0"/>
            <wp:wrapTopAndBottom/>
            <wp:docPr id="8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2.png"/>
                    <pic:cNvPicPr/>
                  </pic:nvPicPr>
                  <pic:blipFill>
                    <a:blip r:embed="rId33" cstate="print"/>
                    <a:stretch>
                      <a:fillRect/>
                    </a:stretch>
                  </pic:blipFill>
                  <pic:spPr>
                    <a:xfrm>
                      <a:off x="0" y="0"/>
                      <a:ext cx="4631849" cy="2809208"/>
                    </a:xfrm>
                    <a:prstGeom prst="rect">
                      <a:avLst/>
                    </a:prstGeom>
                  </pic:spPr>
                </pic:pic>
              </a:graphicData>
            </a:graphic>
          </wp:anchor>
        </w:drawing>
      </w:r>
    </w:p>
    <w:p w14:paraId="36402EA6" w14:textId="10F60EC4" w:rsidR="00750278" w:rsidRPr="00750278" w:rsidRDefault="00750278" w:rsidP="00750278">
      <w:pPr>
        <w:pStyle w:val="af5"/>
        <w:rPr>
          <w:b/>
          <w:bCs/>
          <w:lang w:eastAsia="ja-JP"/>
        </w:rPr>
      </w:pPr>
      <w:r w:rsidRPr="00750278">
        <w:rPr>
          <w:rFonts w:hint="eastAsia"/>
          <w:b/>
          <w:bCs/>
          <w:lang w:eastAsia="ja-JP"/>
        </w:rPr>
        <w:t>識者のレビュー</w:t>
      </w:r>
      <w:r w:rsidRPr="00750278">
        <w:rPr>
          <w:b/>
          <w:bCs/>
          <w:lang w:eastAsia="ja-JP"/>
        </w:rPr>
        <w:br/>
      </w:r>
      <w:r w:rsidRPr="00750278">
        <w:rPr>
          <w:rFonts w:ascii="Arial" w:hAnsi="Arial" w:cs="Arial"/>
          <w:b/>
          <w:bCs/>
          <w:lang w:eastAsia="ja-JP"/>
        </w:rPr>
        <w:t>吴晟</w:t>
      </w:r>
      <w:r>
        <w:rPr>
          <w:rFonts w:asciiTheme="minorEastAsia" w:eastAsiaTheme="minorEastAsia" w:hAnsiTheme="minorEastAsia" w:cs="Arial" w:hint="eastAsia"/>
          <w:b/>
          <w:bCs/>
          <w:lang w:eastAsia="ja-JP"/>
        </w:rPr>
        <w:t>：</w:t>
      </w:r>
      <w:r w:rsidRPr="00E26333">
        <w:rPr>
          <w:lang w:eastAsia="ja-JP"/>
        </w:rPr>
        <w:t>WeChatやQQグループの集中的な使用は、国際的なソーシャル機能やコラボレーション機能を欠いているオープンソースコミュニティの一貫した欠点をまだ示しています。また、オープンソースの参加者の大多数</w:t>
      </w:r>
      <w:r w:rsidR="00E26333" w:rsidRPr="00E26333">
        <w:rPr>
          <w:lang w:eastAsia="ja-JP"/>
        </w:rPr>
        <w:t>にとって、きっちりと話せるのは</w:t>
      </w:r>
      <w:r w:rsidR="00E26333" w:rsidRPr="00E26333">
        <w:rPr>
          <w:rFonts w:hint="eastAsia"/>
          <w:lang w:eastAsia="ja-JP"/>
        </w:rPr>
        <w:t>今も</w:t>
      </w:r>
      <w:r w:rsidRPr="00E26333">
        <w:rPr>
          <w:lang w:eastAsia="ja-JP"/>
        </w:rPr>
        <w:t>中国語</w:t>
      </w:r>
      <w:r w:rsidR="00E26333" w:rsidRPr="00E26333">
        <w:rPr>
          <w:lang w:eastAsia="ja-JP"/>
        </w:rPr>
        <w:t>であることを</w:t>
      </w:r>
      <w:r w:rsidRPr="00E26333">
        <w:rPr>
          <w:lang w:eastAsia="ja-JP"/>
        </w:rPr>
        <w:t>反映しています。</w:t>
      </w:r>
    </w:p>
    <w:p w14:paraId="5B6EAFE0" w14:textId="35046B72" w:rsidR="006436D8" w:rsidRDefault="006436D8" w:rsidP="006436D8">
      <w:pPr>
        <w:pStyle w:val="3"/>
        <w:ind w:left="880"/>
      </w:pPr>
      <w:r>
        <w:rPr>
          <w:rFonts w:hint="eastAsia"/>
        </w:rPr>
        <w:t>5</w:t>
      </w:r>
      <w:r>
        <w:t xml:space="preserve">.6 </w:t>
      </w:r>
      <w:r w:rsidR="00FA142E">
        <w:rPr>
          <w:rFonts w:hint="eastAsia"/>
        </w:rPr>
        <w:t>コード</w:t>
      </w:r>
      <w:r>
        <w:rPr>
          <w:rFonts w:hint="eastAsia"/>
        </w:rPr>
        <w:t>とコミュニティの関係</w:t>
      </w:r>
    </w:p>
    <w:p w14:paraId="04EBDE7F" w14:textId="77777777" w:rsidR="00C17423" w:rsidRPr="00C17423" w:rsidRDefault="00C17423" w:rsidP="00C17423">
      <w:pPr>
        <w:pStyle w:val="af5"/>
        <w:rPr>
          <w:lang w:eastAsia="ja-JP"/>
        </w:rPr>
      </w:pPr>
      <w:r w:rsidRPr="00C17423">
        <w:rPr>
          <w:lang w:eastAsia="ja-JP"/>
        </w:rPr>
        <w:t>90%近くの参加者が、オープンソースコミュニティでは、コードを中心に構築されたコミュニティがコードをより良いものにするため、コミュニティの価値はコードと同等以上のものだと考えています。</w:t>
      </w:r>
    </w:p>
    <w:p w14:paraId="26291062" w14:textId="2C5B3CEB" w:rsidR="00750278" w:rsidRPr="0027462A" w:rsidRDefault="00C17423" w:rsidP="00BC5682">
      <w:pPr>
        <w:rPr>
          <w:b/>
          <w:bCs/>
        </w:rPr>
      </w:pPr>
      <w:r>
        <w:rPr>
          <w:noProof/>
        </w:rPr>
        <w:drawing>
          <wp:inline distT="0" distB="0" distL="0" distR="0" wp14:anchorId="32C0B0BE" wp14:editId="00EC3AEC">
            <wp:extent cx="3975100" cy="2322830"/>
            <wp:effectExtent l="0" t="0" r="635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33CBF04" w14:textId="50D8329C" w:rsidR="00C17423" w:rsidRDefault="0027462A" w:rsidP="00BC5682">
      <w:pPr>
        <w:rPr>
          <w:rStyle w:val="af6"/>
        </w:rPr>
      </w:pPr>
      <w:r w:rsidRPr="0027462A">
        <w:rPr>
          <w:rFonts w:hint="eastAsia"/>
          <w:b/>
          <w:bCs/>
        </w:rPr>
        <w:t>識者レビュー</w:t>
      </w:r>
      <w:r w:rsidRPr="0027462A">
        <w:rPr>
          <w:b/>
          <w:bCs/>
        </w:rPr>
        <w:br/>
      </w:r>
      <w:r w:rsidRPr="0027462A">
        <w:rPr>
          <w:rFonts w:ascii="Arial" w:hAnsi="Arial" w:cs="Arial"/>
          <w:b/>
          <w:bCs/>
          <w:color w:val="000000"/>
          <w:sz w:val="19"/>
          <w:szCs w:val="19"/>
        </w:rPr>
        <w:t>⾼阳</w:t>
      </w:r>
      <w:r w:rsidRPr="0027462A">
        <w:rPr>
          <w:rFonts w:ascii="Arial" w:hAnsi="Arial" w:cs="Arial"/>
          <w:b/>
          <w:bCs/>
          <w:color w:val="494949"/>
          <w:sz w:val="19"/>
          <w:szCs w:val="19"/>
        </w:rPr>
        <w:t>：</w:t>
      </w:r>
      <w:r w:rsidR="00611A99" w:rsidRPr="00611A99">
        <w:rPr>
          <w:rStyle w:val="af6"/>
          <w:lang w:eastAsia="ja-JP"/>
        </w:rPr>
        <w:t>よい</w:t>
      </w:r>
      <w:r w:rsidR="00611A99" w:rsidRPr="00611A99">
        <w:rPr>
          <w:rStyle w:val="af6"/>
          <w:rFonts w:hint="eastAsia"/>
          <w:lang w:eastAsia="ja-JP"/>
        </w:rPr>
        <w:t>コミュニティは、良いコードよりもはるかに重要だと私たちは考えています。</w:t>
      </w:r>
      <w:r w:rsidR="00611A99" w:rsidRPr="00611A99">
        <w:rPr>
          <w:rStyle w:val="af6"/>
          <w:lang w:eastAsia="ja-JP"/>
        </w:rPr>
        <w:t xml:space="preserve"> 健全で多様性に富み、友好的なコミュニティだけが、プロジェクトの持続可能な開発を推進することができます：諺にもあるように、「</w:t>
      </w:r>
      <w:r w:rsidR="00611A99">
        <w:rPr>
          <w:rStyle w:val="af6"/>
          <w:rFonts w:asciiTheme="minorEastAsia" w:eastAsiaTheme="minorEastAsia" w:hAnsiTheme="minorEastAsia" w:hint="eastAsia"/>
          <w:lang w:eastAsia="ja-JP"/>
        </w:rPr>
        <w:t>早く行きたいなら一人で行け。遠くへ行きたいならみんなで行け。</w:t>
      </w:r>
      <w:r w:rsidR="00611A99" w:rsidRPr="00611A99">
        <w:rPr>
          <w:rStyle w:val="af6"/>
        </w:rPr>
        <w:t>」。</w:t>
      </w:r>
    </w:p>
    <w:p w14:paraId="111A6590" w14:textId="3CB70574" w:rsidR="00611A99" w:rsidRDefault="00611A99" w:rsidP="00BC5682">
      <w:pPr>
        <w:rPr>
          <w:rStyle w:val="af6"/>
        </w:rPr>
      </w:pPr>
    </w:p>
    <w:p w14:paraId="496215D8" w14:textId="23BD63A7" w:rsidR="00FA142E" w:rsidRDefault="00FA142E" w:rsidP="00FA142E">
      <w:pPr>
        <w:pStyle w:val="3"/>
        <w:ind w:left="880"/>
      </w:pPr>
      <w:r>
        <w:rPr>
          <w:rFonts w:hint="eastAsia"/>
        </w:rPr>
        <w:t>5</w:t>
      </w:r>
      <w:r>
        <w:t>.</w:t>
      </w:r>
      <w:r w:rsidR="008F2262">
        <w:t>7</w:t>
      </w:r>
      <w:r>
        <w:t xml:space="preserve"> </w:t>
      </w:r>
      <w:r>
        <w:rPr>
          <w:rFonts w:hint="eastAsia"/>
        </w:rPr>
        <w:t>コミュニティの年齢分布</w:t>
      </w:r>
    </w:p>
    <w:p w14:paraId="6C229290" w14:textId="77777777" w:rsidR="00FA142E" w:rsidRPr="00FA142E" w:rsidRDefault="00FA142E" w:rsidP="00FA142E">
      <w:pPr>
        <w:pStyle w:val="af5"/>
        <w:rPr>
          <w:lang w:eastAsia="ja-JP"/>
        </w:rPr>
      </w:pPr>
      <w:r w:rsidRPr="00FA142E">
        <w:rPr>
          <w:lang w:eastAsia="ja-JP"/>
        </w:rPr>
        <w:t>20～30歳代の貢献者はオープンソースコミュニティの主要な部分を占めており、全体の60％以上を占めています。</w:t>
      </w:r>
    </w:p>
    <w:p w14:paraId="28A84941" w14:textId="23FC0BB3" w:rsidR="00FA142E" w:rsidRPr="00FA142E" w:rsidRDefault="00FA142E" w:rsidP="00FA142E">
      <w:r>
        <w:rPr>
          <w:noProof/>
        </w:rPr>
        <w:drawing>
          <wp:inline distT="0" distB="0" distL="0" distR="0" wp14:anchorId="6F2CA5BE" wp14:editId="43873E79">
            <wp:extent cx="3944620" cy="2298700"/>
            <wp:effectExtent l="0" t="0" r="0" b="635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4620" cy="2298700"/>
                    </a:xfrm>
                    <a:prstGeom prst="rect">
                      <a:avLst/>
                    </a:prstGeom>
                    <a:noFill/>
                    <a:ln>
                      <a:noFill/>
                    </a:ln>
                  </pic:spPr>
                </pic:pic>
              </a:graphicData>
            </a:graphic>
          </wp:inline>
        </w:drawing>
      </w:r>
    </w:p>
    <w:p w14:paraId="5458F933" w14:textId="20D1E376" w:rsidR="00611A99" w:rsidRPr="001D6B6C" w:rsidRDefault="001D6B6C" w:rsidP="001D6B6C">
      <w:pPr>
        <w:pStyle w:val="af5"/>
        <w:rPr>
          <w:lang w:eastAsia="ja-JP"/>
        </w:rPr>
      </w:pPr>
      <w:r w:rsidRPr="001D6B6C">
        <w:rPr>
          <w:rFonts w:hint="eastAsia"/>
          <w:lang w:eastAsia="ja-JP"/>
        </w:rPr>
        <w:t>識者のレビュー</w:t>
      </w:r>
    </w:p>
    <w:p w14:paraId="5C5F5D9E" w14:textId="5E8BC201" w:rsidR="0027462A" w:rsidRDefault="001D6B6C" w:rsidP="001D6B6C">
      <w:pPr>
        <w:pStyle w:val="af5"/>
        <w:rPr>
          <w:lang w:eastAsia="ja-JP"/>
        </w:rPr>
      </w:pPr>
      <w:r w:rsidRPr="001D6B6C">
        <w:rPr>
          <w:rFonts w:ascii="Arial" w:hAnsi="Arial" w:cs="Arial"/>
          <w:lang w:eastAsia="ja-JP"/>
        </w:rPr>
        <w:t>吴晟：</w:t>
      </w:r>
      <w:r w:rsidRPr="001D6B6C">
        <w:rPr>
          <w:rFonts w:hint="eastAsia"/>
          <w:lang w:eastAsia="ja-JP"/>
        </w:rPr>
        <w:t>オープンソースの参加者の中に若い開発者が多いという事実は、中国のオープンソースへの関与が遅れていることを反映している部分もありますし、学生はより柔軟性のあるグループとして、最近のオープンソースの流行に追随してオープンソースに参加することを選択する可能性が高いです。</w:t>
      </w:r>
      <w:r w:rsidRPr="001D6B6C">
        <w:rPr>
          <w:lang w:eastAsia="ja-JP"/>
        </w:rPr>
        <w:t>35～40歳以上の開発者が不足しているのは、中国ではシニアプログラマーが不足していることを反映している。中国でのオープンソースプロジェクトの急増は、このグループの人々の割合に大きく左右されるでしょう。</w:t>
      </w:r>
    </w:p>
    <w:p w14:paraId="11F77D3A" w14:textId="51AAF8EA" w:rsidR="001D6B6C" w:rsidRDefault="001D6B6C" w:rsidP="001D6B6C">
      <w:pPr>
        <w:pStyle w:val="3"/>
        <w:ind w:left="880"/>
      </w:pPr>
      <w:r>
        <w:rPr>
          <w:rFonts w:hint="eastAsia"/>
        </w:rPr>
        <w:t>5</w:t>
      </w:r>
      <w:r>
        <w:t>.</w:t>
      </w:r>
      <w:r w:rsidR="008F2262">
        <w:t>8</w:t>
      </w:r>
      <w:r>
        <w:t xml:space="preserve"> </w:t>
      </w:r>
      <w:r>
        <w:rPr>
          <w:rFonts w:hint="eastAsia"/>
        </w:rPr>
        <w:t>オープンソースソフトウェアとセキュリティ</w:t>
      </w:r>
    </w:p>
    <w:p w14:paraId="62745D61" w14:textId="77777777" w:rsidR="008F2262" w:rsidRDefault="001D6B6C" w:rsidP="001D6B6C">
      <w:pPr>
        <w:pStyle w:val="af5"/>
        <w:rPr>
          <w:lang w:eastAsia="ja-JP"/>
        </w:rPr>
      </w:pPr>
      <w:r w:rsidRPr="001D6B6C">
        <w:rPr>
          <w:lang w:eastAsia="ja-JP"/>
        </w:rPr>
        <w:t>70%近くの参加者が不安を感じないと答えていますが、25%の参加者はまだそのような懸念を持っていると答えています。</w:t>
      </w:r>
    </w:p>
    <w:p w14:paraId="57B10D20" w14:textId="09A6E38D" w:rsidR="001D6B6C" w:rsidRPr="001D6B6C" w:rsidRDefault="001D6B6C" w:rsidP="001D6B6C">
      <w:pPr>
        <w:pStyle w:val="af5"/>
      </w:pPr>
      <w:r>
        <w:rPr>
          <w:noProof/>
        </w:rPr>
        <w:drawing>
          <wp:inline distT="0" distB="0" distL="0" distR="0" wp14:anchorId="3744A65C" wp14:editId="6E434285">
            <wp:extent cx="3975100" cy="2322830"/>
            <wp:effectExtent l="0" t="0" r="635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B558328" w14:textId="3999E920" w:rsidR="001D6B6C" w:rsidRDefault="008F2262" w:rsidP="0029491A">
      <w:pPr>
        <w:pStyle w:val="af5"/>
        <w:rPr>
          <w:lang w:eastAsia="ja-JP"/>
        </w:rPr>
      </w:pPr>
      <w:r w:rsidRPr="008F2262">
        <w:rPr>
          <w:rFonts w:hint="eastAsia"/>
          <w:b/>
          <w:bCs/>
          <w:lang w:eastAsia="ja-JP"/>
        </w:rPr>
        <w:t>識者のレビュー</w:t>
      </w:r>
      <w:r w:rsidRPr="008F2262">
        <w:rPr>
          <w:b/>
          <w:bCs/>
          <w:lang w:eastAsia="ja-JP"/>
        </w:rPr>
        <w:br/>
      </w:r>
      <w:r w:rsidRPr="008F2262">
        <w:rPr>
          <w:rFonts w:ascii="SimSun" w:eastAsia="SimSun" w:hAnsi="SimSun" w:cs="SimSun" w:hint="eastAsia"/>
          <w:b/>
          <w:bCs/>
          <w:lang w:eastAsia="ja-JP"/>
        </w:rPr>
        <w:t>红</w:t>
      </w:r>
      <w:r w:rsidRPr="008F2262">
        <w:rPr>
          <w:rFonts w:ascii="游明朝" w:eastAsia="游明朝" w:hAnsi="游明朝" w:cs="游明朝" w:hint="eastAsia"/>
          <w:b/>
          <w:bCs/>
          <w:lang w:eastAsia="ja-JP"/>
        </w:rPr>
        <w:t>薯：</w:t>
      </w:r>
      <w:r>
        <w:rPr>
          <w:lang w:eastAsia="ja-JP"/>
        </w:rPr>
        <w:t>オープンソースソフトウェアの仕組み上、オープンソースコミュニティによって常に問題が特定され、維持されているため、セキュリティの問題は開発者の主な関心事ではないかもしれません。実際、技術的なセキュリティの問題に加えて、オープンソースのコンプライアンスなどのライセンスセキュリティの問題も開発者が真剣に考える必要があります。 ライセンスの競合に伴う法的リスクは大きく、検出が難しいため、特に企業にとっては、使用されているオープンソースソフトウェアのコンプライアンスをチェックすることは、技術的なセキュリティと同様に重要です。</w:t>
      </w:r>
    </w:p>
    <w:p w14:paraId="1978A7DD" w14:textId="1EBE9999" w:rsidR="008F2262" w:rsidRDefault="008F2262" w:rsidP="008F2262">
      <w:pPr>
        <w:pStyle w:val="3"/>
        <w:ind w:left="880"/>
      </w:pPr>
      <w:r>
        <w:rPr>
          <w:rFonts w:hint="eastAsia"/>
        </w:rPr>
        <w:t>5</w:t>
      </w:r>
      <w:r>
        <w:t>.</w:t>
      </w:r>
      <w:r w:rsidR="009D0915">
        <w:t>9</w:t>
      </w:r>
      <w:r>
        <w:t xml:space="preserve"> </w:t>
      </w:r>
      <w:r w:rsidR="0029491A">
        <w:rPr>
          <w:rFonts w:hint="eastAsia"/>
        </w:rPr>
        <w:t>中国にオープンソース</w:t>
      </w:r>
      <w:r w:rsidR="00A70BBA">
        <w:rPr>
          <w:rFonts w:hint="eastAsia"/>
        </w:rPr>
        <w:t>ファウンデーション</w:t>
      </w:r>
      <w:r w:rsidR="0029491A">
        <w:rPr>
          <w:rFonts w:hint="eastAsia"/>
        </w:rPr>
        <w:t>が</w:t>
      </w:r>
      <w:r w:rsidR="00E93BF6">
        <w:rPr>
          <w:rFonts w:hint="eastAsia"/>
        </w:rPr>
        <w:t>できることの意義</w:t>
      </w:r>
    </w:p>
    <w:p w14:paraId="58A3A834" w14:textId="64184D0C" w:rsidR="008F2262" w:rsidRPr="0029491A" w:rsidRDefault="0029491A" w:rsidP="00E93BF6">
      <w:pPr>
        <w:pStyle w:val="af5"/>
        <w:rPr>
          <w:lang w:eastAsia="ja-JP"/>
        </w:rPr>
      </w:pPr>
      <w:r w:rsidRPr="0029491A">
        <w:rPr>
          <w:rFonts w:hint="eastAsia"/>
          <w:lang w:eastAsia="ja-JP"/>
        </w:rPr>
        <w:t>参加者は、オープンソースの概念、オープンソース教育、コミュニティ構築、オープンソースシステムの確立、初期のオープンソースプロジェクトのインキュベーションとサポートの促進、中国のオープンソースコミュニティのリソースの統合と最適化を支援し、国際的なオープンソースコミュニティとの連携を支援するために、中国にオープンソース</w:t>
      </w:r>
      <w:r w:rsidR="00A70BBA">
        <w:rPr>
          <w:rFonts w:asciiTheme="minorEastAsia" w:eastAsiaTheme="minorEastAsia" w:hAnsiTheme="minorEastAsia" w:hint="eastAsia"/>
          <w:lang w:eastAsia="ja-JP"/>
        </w:rPr>
        <w:t>ファウンデーション</w:t>
      </w:r>
      <w:r w:rsidRPr="0029491A">
        <w:rPr>
          <w:rFonts w:hint="eastAsia"/>
          <w:lang w:eastAsia="ja-JP"/>
        </w:rPr>
        <w:t>を設立することに意義があると同意した。</w:t>
      </w:r>
    </w:p>
    <w:p w14:paraId="76EE444A" w14:textId="4D7A5F4D" w:rsidR="008F2262" w:rsidRDefault="00E93BF6" w:rsidP="00BC5682">
      <w:r>
        <w:rPr>
          <w:noProof/>
        </w:rPr>
        <w:drawing>
          <wp:inline distT="0" distB="0" distL="0" distR="0" wp14:anchorId="2362B595" wp14:editId="5FA45C79">
            <wp:extent cx="4486910" cy="2468880"/>
            <wp:effectExtent l="0" t="0" r="8890" b="762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6910" cy="2468880"/>
                    </a:xfrm>
                    <a:prstGeom prst="rect">
                      <a:avLst/>
                    </a:prstGeom>
                    <a:noFill/>
                    <a:ln>
                      <a:noFill/>
                    </a:ln>
                  </pic:spPr>
                </pic:pic>
              </a:graphicData>
            </a:graphic>
          </wp:inline>
        </w:drawing>
      </w:r>
    </w:p>
    <w:p w14:paraId="6AA6F1AD" w14:textId="49CCD5AF" w:rsidR="00ED415A" w:rsidRPr="00D240C6" w:rsidRDefault="00ED415A" w:rsidP="00BC5682">
      <w:pPr>
        <w:rPr>
          <w:rFonts w:ascii="Microsoft YaHei" w:hAnsi="Microsoft YaHei" w:cs="Microsoft YaHei"/>
          <w:sz w:val="19"/>
          <w:szCs w:val="19"/>
        </w:rPr>
      </w:pPr>
      <w:r w:rsidRPr="00ED415A">
        <w:rPr>
          <w:rStyle w:val="af6"/>
          <w:b/>
          <w:bCs/>
          <w:lang w:eastAsia="ja-JP"/>
        </w:rPr>
        <w:t>識者</w:t>
      </w:r>
      <w:r w:rsidRPr="00ED415A">
        <w:rPr>
          <w:rStyle w:val="af6"/>
          <w:rFonts w:hint="eastAsia"/>
          <w:b/>
          <w:bCs/>
          <w:lang w:eastAsia="ja-JP"/>
        </w:rPr>
        <w:t>のレビュー</w:t>
      </w:r>
      <w:r w:rsidRPr="00ED415A">
        <w:rPr>
          <w:rStyle w:val="af6"/>
          <w:b/>
          <w:bCs/>
          <w:lang w:eastAsia="ja-JP"/>
        </w:rPr>
        <w:br/>
      </w:r>
      <w:r w:rsidRPr="00A70BBA">
        <w:rPr>
          <w:rStyle w:val="af6"/>
          <w:rFonts w:hint="eastAsia"/>
          <w:lang w:eastAsia="ja-JP"/>
        </w:rPr>
        <w:t>蒋涛：世界的な技術競争と中国のオープンソース</w:t>
      </w:r>
      <w:r w:rsidR="00561FDD" w:rsidRPr="00A70BBA">
        <w:rPr>
          <w:rStyle w:val="af6"/>
          <w:rFonts w:hint="eastAsia"/>
          <w:lang w:eastAsia="ja-JP"/>
        </w:rPr>
        <w:t>核心</w:t>
      </w:r>
      <w:r w:rsidRPr="00A70BBA">
        <w:rPr>
          <w:rStyle w:val="af6"/>
          <w:rFonts w:hint="eastAsia"/>
          <w:lang w:eastAsia="ja-JP"/>
        </w:rPr>
        <w:t>技術の発展の中で、</w:t>
      </w:r>
      <w:r w:rsidR="00561FDD" w:rsidRPr="00A70BBA">
        <w:rPr>
          <w:rStyle w:val="af6"/>
          <w:rFonts w:hint="eastAsia"/>
          <w:lang w:eastAsia="ja-JP"/>
        </w:rPr>
        <w:t>中国</w:t>
      </w:r>
      <w:r w:rsidRPr="00A70BBA">
        <w:rPr>
          <w:rStyle w:val="af6"/>
          <w:rFonts w:hint="eastAsia"/>
          <w:lang w:eastAsia="ja-JP"/>
        </w:rPr>
        <w:t>オープンソース</w:t>
      </w:r>
      <w:r w:rsidR="00561FDD" w:rsidRPr="00A70BBA">
        <w:rPr>
          <w:rStyle w:val="af6"/>
          <w:rFonts w:hint="eastAsia"/>
          <w:lang w:eastAsia="ja-JP"/>
        </w:rPr>
        <w:t>エコシステム発展の視点から、</w:t>
      </w:r>
      <w:r w:rsidRPr="00A70BBA">
        <w:rPr>
          <w:rStyle w:val="af6"/>
          <w:rFonts w:hint="eastAsia"/>
          <w:lang w:eastAsia="ja-JP"/>
        </w:rPr>
        <w:t>中国</w:t>
      </w:r>
      <w:r w:rsidR="00561FDD" w:rsidRPr="00A70BBA">
        <w:rPr>
          <w:rStyle w:val="af6"/>
          <w:rFonts w:hint="eastAsia"/>
          <w:lang w:eastAsia="ja-JP"/>
        </w:rPr>
        <w:t>に</w:t>
      </w:r>
      <w:r w:rsidRPr="00A70BBA">
        <w:rPr>
          <w:rStyle w:val="af6"/>
          <w:rFonts w:hint="eastAsia"/>
          <w:lang w:eastAsia="ja-JP"/>
        </w:rPr>
        <w:t>オープンソース</w:t>
      </w:r>
      <w:r w:rsidR="00A70BBA">
        <w:rPr>
          <w:rStyle w:val="af6"/>
          <w:rFonts w:asciiTheme="minorEastAsia" w:eastAsiaTheme="minorEastAsia" w:hAnsiTheme="minorEastAsia" w:hint="eastAsia"/>
          <w:lang w:eastAsia="ja-JP"/>
        </w:rPr>
        <w:t>ファウンデーション</w:t>
      </w:r>
      <w:r w:rsidRPr="00A70BBA">
        <w:rPr>
          <w:rStyle w:val="af6"/>
          <w:rFonts w:hint="eastAsia"/>
          <w:lang w:eastAsia="ja-JP"/>
        </w:rPr>
        <w:t>を構築し、発展させることは意義があると思います。中国オープンソース</w:t>
      </w:r>
      <w:r w:rsidR="00A70BBA">
        <w:rPr>
          <w:rStyle w:val="af6"/>
          <w:rFonts w:asciiTheme="minorEastAsia" w:eastAsiaTheme="minorEastAsia" w:hAnsiTheme="minorEastAsia" w:hint="eastAsia"/>
          <w:lang w:eastAsia="ja-JP"/>
        </w:rPr>
        <w:t>ファウンデーション</w:t>
      </w:r>
      <w:r w:rsidRPr="00A70BBA">
        <w:rPr>
          <w:rStyle w:val="af6"/>
          <w:rFonts w:hint="eastAsia"/>
          <w:lang w:eastAsia="ja-JP"/>
        </w:rPr>
        <w:t>の発展と成長を通じて、国内の巨大技術企業と社会的勢力が協力してオープンソースイノベーションのエコシステムを構築することを引き続き奨励すると同時に、より良い</w:t>
      </w:r>
      <w:r w:rsidR="00A70BBA">
        <w:rPr>
          <w:rStyle w:val="af6"/>
          <w:rFonts w:asciiTheme="minorEastAsia" w:eastAsiaTheme="minorEastAsia" w:hAnsiTheme="minorEastAsia" w:hint="eastAsia"/>
          <w:lang w:eastAsia="ja-JP"/>
        </w:rPr>
        <w:t>ファウンデーションの</w:t>
      </w:r>
      <w:r w:rsidRPr="00A70BBA">
        <w:rPr>
          <w:rStyle w:val="af6"/>
          <w:rFonts w:hint="eastAsia"/>
          <w:lang w:eastAsia="ja-JP"/>
        </w:rPr>
        <w:t>運営モデル、組織メカニズム、法制度から学び、持続可能な中国オープンソースイノベーション勢力を構築する。また、グローバルなオープンソースビジネスモデルがますます成熟しつつある現在の市場環境において、オープンソース基盤を構築することは、国内外のファンドや投資機関がオープンソースをインキュベートして支援し、中国のオープンソース「ユニコーン」を育成し、最終的には資本、企業、開発者が主役となり、共通の利益を共有する中国のオープンソースビジネスエコシステムを形成するための指針にもなります。</w:t>
      </w:r>
      <w:r w:rsidR="00FD47C3">
        <w:rPr>
          <w:rStyle w:val="af6"/>
          <w:rFonts w:eastAsiaTheme="minorEastAsia"/>
          <w:lang w:eastAsia="ja-JP"/>
        </w:rPr>
        <w:br/>
      </w:r>
      <w:r w:rsidR="00FD47C3">
        <w:rPr>
          <w:rStyle w:val="af6"/>
          <w:rFonts w:eastAsiaTheme="minorEastAsia" w:hint="eastAsia"/>
          <w:lang w:eastAsia="ja-JP"/>
        </w:rPr>
        <w:t>（訳註：インキュベータというと</w:t>
      </w:r>
      <w:r w:rsidR="00AF4A90">
        <w:rPr>
          <w:rStyle w:val="af6"/>
          <w:rFonts w:eastAsiaTheme="minorEastAsia" w:hint="eastAsia"/>
          <w:lang w:eastAsia="ja-JP"/>
        </w:rPr>
        <w:t>スタートアップ未満のプロジェクトに投資して起業させる金融業をイメージしますが、</w:t>
      </w:r>
      <w:r w:rsidR="00D240C6">
        <w:rPr>
          <w:rStyle w:val="af6"/>
          <w:rFonts w:eastAsiaTheme="minorEastAsia" w:hint="eastAsia"/>
          <w:lang w:eastAsia="ja-JP"/>
        </w:rPr>
        <w:t>オープンソースの世界でも同じ用語で「正式プロジェクトになる前にインキュベートという過程でソフトウェアの品質、ドキュメントやガバナンスの品質を向上させる」という工程があります。</w:t>
      </w:r>
      <w:r w:rsidR="00D240C6">
        <w:rPr>
          <w:rStyle w:val="af6"/>
          <w:rFonts w:eastAsiaTheme="minorEastAsia" w:hint="eastAsia"/>
          <w:lang w:eastAsia="ja-JP"/>
        </w:rPr>
        <w:t>A</w:t>
      </w:r>
      <w:r w:rsidR="00D240C6">
        <w:rPr>
          <w:rStyle w:val="af6"/>
          <w:rFonts w:eastAsiaTheme="minorEastAsia"/>
          <w:lang w:eastAsia="ja-JP"/>
        </w:rPr>
        <w:t>pache Software Foundation</w:t>
      </w:r>
      <w:r w:rsidR="00D240C6">
        <w:rPr>
          <w:rStyle w:val="af6"/>
          <w:rFonts w:eastAsiaTheme="minorEastAsia" w:hint="eastAsia"/>
          <w:lang w:eastAsia="ja-JP"/>
        </w:rPr>
        <w:t>では、正式な</w:t>
      </w:r>
      <w:r w:rsidR="00D240C6">
        <w:rPr>
          <w:rStyle w:val="af6"/>
          <w:rFonts w:eastAsiaTheme="minorEastAsia" w:hint="eastAsia"/>
          <w:lang w:eastAsia="ja-JP"/>
        </w:rPr>
        <w:t>T</w:t>
      </w:r>
      <w:r w:rsidR="00D240C6">
        <w:rPr>
          <w:rStyle w:val="af6"/>
          <w:rFonts w:eastAsiaTheme="minorEastAsia"/>
          <w:lang w:eastAsia="ja-JP"/>
        </w:rPr>
        <w:t>op Level Project</w:t>
      </w:r>
      <w:r w:rsidR="00D240C6">
        <w:rPr>
          <w:rStyle w:val="af6"/>
          <w:rFonts w:eastAsiaTheme="minorEastAsia" w:hint="eastAsia"/>
          <w:lang w:eastAsia="ja-JP"/>
        </w:rPr>
        <w:t>の前に</w:t>
      </w:r>
      <w:r w:rsidR="00D240C6">
        <w:rPr>
          <w:rStyle w:val="af6"/>
          <w:rFonts w:eastAsiaTheme="minorEastAsia" w:hint="eastAsia"/>
          <w:lang w:eastAsia="ja-JP"/>
        </w:rPr>
        <w:t>I</w:t>
      </w:r>
      <w:r w:rsidR="00D240C6">
        <w:rPr>
          <w:rStyle w:val="af6"/>
          <w:rFonts w:eastAsiaTheme="minorEastAsia"/>
          <w:lang w:eastAsia="ja-JP"/>
        </w:rPr>
        <w:t>ncubate</w:t>
      </w:r>
      <w:r w:rsidR="00D240C6">
        <w:rPr>
          <w:rStyle w:val="af6"/>
          <w:rFonts w:eastAsiaTheme="minorEastAsia" w:hint="eastAsia"/>
          <w:lang w:eastAsia="ja-JP"/>
        </w:rPr>
        <w:t>のステージがあります。開源社は何人かが</w:t>
      </w:r>
      <w:r w:rsidR="00D240C6">
        <w:rPr>
          <w:rStyle w:val="af6"/>
          <w:rFonts w:eastAsiaTheme="minorEastAsia" w:hint="eastAsia"/>
          <w:lang w:eastAsia="ja-JP"/>
        </w:rPr>
        <w:t>A</w:t>
      </w:r>
      <w:r w:rsidR="00D240C6">
        <w:rPr>
          <w:rStyle w:val="af6"/>
          <w:rFonts w:eastAsiaTheme="minorEastAsia"/>
          <w:lang w:eastAsia="ja-JP"/>
        </w:rPr>
        <w:t>pache Software Foundation</w:t>
      </w:r>
      <w:r w:rsidR="00D240C6">
        <w:rPr>
          <w:rStyle w:val="af6"/>
          <w:rFonts w:eastAsiaTheme="minorEastAsia" w:hint="eastAsia"/>
          <w:lang w:eastAsia="ja-JP"/>
        </w:rPr>
        <w:t>メンバーや理事でもあり、運営では影響を強く受けています。</w:t>
      </w:r>
      <w:r w:rsidR="00D240C6">
        <w:rPr>
          <w:rStyle w:val="af6"/>
          <w:rFonts w:eastAsiaTheme="minorEastAsia"/>
          <w:lang w:eastAsia="ja-JP"/>
        </w:rPr>
        <w:br/>
      </w:r>
      <w:r w:rsidR="00D240C6">
        <w:rPr>
          <w:rStyle w:val="af6"/>
          <w:rFonts w:eastAsiaTheme="minorEastAsia" w:hint="eastAsia"/>
          <w:lang w:eastAsia="ja-JP"/>
        </w:rPr>
        <w:t>中国もアメリカも、オープンソース技術をコアにしたスタートアップ企業が多く、つまりスタートアップ相手の投資インキュベータとオープンソースプロジェクトのインキュベータが両方でてきますが、</w:t>
      </w:r>
      <w:r w:rsidR="008439DE">
        <w:rPr>
          <w:rStyle w:val="af6"/>
          <w:rFonts w:eastAsiaTheme="minorEastAsia" w:hint="eastAsia"/>
          <w:lang w:eastAsia="ja-JP"/>
        </w:rPr>
        <w:t>それは中国語の原文や英語でも同じなので、</w:t>
      </w:r>
      <w:r w:rsidR="00D240C6">
        <w:rPr>
          <w:rStyle w:val="af6"/>
          <w:rFonts w:eastAsiaTheme="minorEastAsia" w:hint="eastAsia"/>
          <w:lang w:eastAsia="ja-JP"/>
        </w:rPr>
        <w:t>文脈で読み分けてください。</w:t>
      </w:r>
      <w:r w:rsidR="00FD47C3">
        <w:rPr>
          <w:rStyle w:val="af6"/>
          <w:rFonts w:eastAsiaTheme="minorEastAsia" w:hint="eastAsia"/>
          <w:lang w:eastAsia="ja-JP"/>
        </w:rPr>
        <w:t>）</w:t>
      </w:r>
    </w:p>
    <w:p w14:paraId="720C881D" w14:textId="4A35FBCF" w:rsidR="003157D0" w:rsidRPr="003157D0" w:rsidRDefault="003157D0" w:rsidP="00BC5682">
      <w:pPr>
        <w:rPr>
          <w:b/>
          <w:bCs/>
        </w:rPr>
      </w:pPr>
      <w:r w:rsidRPr="003157D0">
        <w:rPr>
          <w:rFonts w:ascii="Arial" w:hAnsi="Arial" w:cs="Arial"/>
          <w:b/>
          <w:bCs/>
          <w:color w:val="000000"/>
          <w:sz w:val="19"/>
          <w:szCs w:val="19"/>
        </w:rPr>
        <w:t>⾼阳</w:t>
      </w:r>
      <w:r w:rsidRPr="003157D0">
        <w:rPr>
          <w:rFonts w:ascii="Arial" w:hAnsi="Arial" w:cs="Arial"/>
          <w:b/>
          <w:bCs/>
          <w:color w:val="494949"/>
          <w:sz w:val="19"/>
          <w:szCs w:val="19"/>
        </w:rPr>
        <w:t>：</w:t>
      </w:r>
      <w:r w:rsidRPr="00A70BBA">
        <w:rPr>
          <w:rStyle w:val="af6"/>
          <w:lang w:eastAsia="ja-JP"/>
        </w:rPr>
        <w:t>2020年に中国初のオープンソース</w:t>
      </w:r>
      <w:r w:rsidR="00A70BBA">
        <w:rPr>
          <w:rStyle w:val="af6"/>
          <w:rFonts w:asciiTheme="minorEastAsia" w:eastAsiaTheme="minorEastAsia" w:hAnsiTheme="minorEastAsia" w:hint="eastAsia"/>
          <w:lang w:eastAsia="ja-JP"/>
        </w:rPr>
        <w:t>ファウンデーション</w:t>
      </w:r>
      <w:r w:rsidRPr="00A70BBA">
        <w:rPr>
          <w:rStyle w:val="af6"/>
          <w:lang w:eastAsia="ja-JP"/>
        </w:rPr>
        <w:t>が設立されたことは、オープンソース教育の推進と中国のオープンソースエコシステム全体の繁栄のために重要なことです。私たちは、オープン</w:t>
      </w:r>
      <w:r w:rsidR="00A70BBA">
        <w:rPr>
          <w:rStyle w:val="af6"/>
          <w:rFonts w:asciiTheme="minorEastAsia" w:eastAsiaTheme="minorEastAsia" w:hAnsiTheme="minorEastAsia" w:hint="eastAsia"/>
          <w:lang w:eastAsia="ja-JP"/>
        </w:rPr>
        <w:t>ソースファウンデーション</w:t>
      </w:r>
      <w:r w:rsidRPr="00A70BBA">
        <w:rPr>
          <w:rStyle w:val="af6"/>
          <w:lang w:eastAsia="ja-JP"/>
        </w:rPr>
        <w:t>がオープンソースのコネクターとなり、国際的なオープンソースコミュニティをつなぎ、国内および国際的な品質のリソースをつなぎ、オープンソースプロジェクトの成長と成功を支援することを期待しています。</w:t>
      </w:r>
    </w:p>
    <w:p w14:paraId="10606857" w14:textId="0B0DDE1E" w:rsidR="00C17423" w:rsidRPr="00C17423" w:rsidRDefault="00A70BBA" w:rsidP="00A70BBA">
      <w:pPr>
        <w:pStyle w:val="2"/>
      </w:pPr>
      <w:r>
        <w:rPr>
          <w:rFonts w:hint="eastAsia"/>
        </w:rPr>
        <w:t>6</w:t>
      </w:r>
      <w:r>
        <w:t>.</w:t>
      </w:r>
      <w:r>
        <w:rPr>
          <w:rFonts w:hint="eastAsia"/>
        </w:rPr>
        <w:t>開発者の技術動向</w:t>
      </w:r>
    </w:p>
    <w:p w14:paraId="323A0473" w14:textId="4B5A55CA" w:rsidR="006436D8" w:rsidRPr="008A7DF8" w:rsidRDefault="00A70BBA" w:rsidP="00A70BBA">
      <w:pPr>
        <w:pStyle w:val="2"/>
      </w:pPr>
      <w:r>
        <w:rPr>
          <w:rFonts w:hint="eastAsia"/>
        </w:rPr>
        <w:t>6</w:t>
      </w:r>
      <w:r>
        <w:t>.1</w:t>
      </w:r>
      <w:r>
        <w:rPr>
          <w:rFonts w:hint="eastAsia"/>
        </w:rPr>
        <w:t>プログラミング言語</w:t>
      </w:r>
    </w:p>
    <w:p w14:paraId="252A0657" w14:textId="77777777" w:rsidR="00A70BBA" w:rsidRPr="00A70BBA" w:rsidRDefault="00A70BBA" w:rsidP="00A70BBA">
      <w:pPr>
        <w:pStyle w:val="af5"/>
        <w:rPr>
          <w:lang w:eastAsia="ja-JP"/>
        </w:rPr>
      </w:pPr>
      <w:r w:rsidRPr="00A70BBA">
        <w:rPr>
          <w:lang w:eastAsia="ja-JP"/>
        </w:rPr>
        <w:t>上位3言語はJava、JavaScript、</w:t>
      </w:r>
      <w:proofErr w:type="spellStart"/>
      <w:r w:rsidRPr="00A70BBA">
        <w:rPr>
          <w:lang w:eastAsia="ja-JP"/>
        </w:rPr>
        <w:t>Pyt</w:t>
      </w:r>
      <w:proofErr w:type="spellEnd"/>
      <w:r w:rsidRPr="00A70BBA">
        <w:rPr>
          <w:lang w:eastAsia="ja-JP"/>
        </w:rPr>
        <w:t xml:space="preserve"> honとなっており、昨年とほぼ変わらない順位となっています。</w:t>
      </w:r>
    </w:p>
    <w:p w14:paraId="75498137" w14:textId="2A99C7B6" w:rsidR="00376F77" w:rsidRPr="00A70BBA" w:rsidRDefault="00A70BBA" w:rsidP="00334FC0">
      <w:pPr>
        <w:pStyle w:val="af5"/>
        <w:rPr>
          <w:rFonts w:eastAsiaTheme="minorEastAsia"/>
          <w:lang w:eastAsia="ja-JP"/>
        </w:rPr>
      </w:pPr>
      <w:r>
        <w:rPr>
          <w:rFonts w:eastAsiaTheme="minorEastAsia"/>
          <w:noProof/>
          <w:lang w:eastAsia="ja-JP"/>
        </w:rPr>
        <w:drawing>
          <wp:inline distT="0" distB="0" distL="0" distR="0" wp14:anchorId="5FD00710" wp14:editId="3AAA194F">
            <wp:extent cx="5145405" cy="3615055"/>
            <wp:effectExtent l="0" t="0" r="0" b="444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5405" cy="3615055"/>
                    </a:xfrm>
                    <a:prstGeom prst="rect">
                      <a:avLst/>
                    </a:prstGeom>
                    <a:noFill/>
                    <a:ln>
                      <a:noFill/>
                    </a:ln>
                  </pic:spPr>
                </pic:pic>
              </a:graphicData>
            </a:graphic>
          </wp:inline>
        </w:drawing>
      </w:r>
    </w:p>
    <w:p w14:paraId="7CF2391B" w14:textId="75886E70" w:rsidR="00BC5682" w:rsidRPr="008540EA" w:rsidRDefault="008540EA" w:rsidP="008540EA">
      <w:pPr>
        <w:pStyle w:val="af5"/>
        <w:rPr>
          <w:lang w:eastAsia="ja-JP"/>
        </w:rPr>
      </w:pPr>
      <w:r w:rsidRPr="008540EA">
        <w:rPr>
          <w:rFonts w:hint="eastAsia"/>
          <w:lang w:eastAsia="ja-JP"/>
        </w:rPr>
        <w:t>識者レビュー</w:t>
      </w:r>
    </w:p>
    <w:p w14:paraId="04EBDAA2" w14:textId="77777777" w:rsidR="008540EA" w:rsidRPr="008540EA" w:rsidRDefault="008540EA" w:rsidP="008540EA">
      <w:pPr>
        <w:pStyle w:val="af5"/>
        <w:rPr>
          <w:lang w:eastAsia="ja-JP"/>
        </w:rPr>
      </w:pPr>
      <w:r w:rsidRPr="008540EA">
        <w:rPr>
          <w:lang w:eastAsia="ja-JP"/>
        </w:rPr>
        <w:t>王伟：</w:t>
      </w:r>
      <w:r w:rsidRPr="008540EA">
        <w:rPr>
          <w:rFonts w:hint="eastAsia"/>
          <w:lang w:eastAsia="ja-JP"/>
        </w:rPr>
        <w:t>プログラミング言語が話題になっていますが、ランキングはあまり変わっていません。特筆すべきは</w:t>
      </w:r>
      <w:r w:rsidRPr="008540EA">
        <w:rPr>
          <w:lang w:eastAsia="ja-JP"/>
        </w:rPr>
        <w:t>SQL言語です。</w:t>
      </w:r>
    </w:p>
    <w:p w14:paraId="0E01BF58" w14:textId="7B2D27C3" w:rsidR="008540EA" w:rsidRDefault="008540EA" w:rsidP="008540EA">
      <w:pPr>
        <w:pStyle w:val="af5"/>
        <w:rPr>
          <w:lang w:eastAsia="ja-JP"/>
        </w:rPr>
      </w:pPr>
      <w:r w:rsidRPr="008540EA">
        <w:rPr>
          <w:rFonts w:hint="eastAsia"/>
          <w:lang w:eastAsia="ja-JP"/>
        </w:rPr>
        <w:t>大したことないと思われるかもしれませんが、とても重宝しています。実際、このレポートの</w:t>
      </w:r>
      <w:r w:rsidRPr="008540EA">
        <w:rPr>
          <w:lang w:eastAsia="ja-JP"/>
        </w:rPr>
        <w:t>GitHubのデータセクションの基礎となるデータはすべてSQLで実行されており、開発者にとって重要な基礎スキルとなっています。</w:t>
      </w:r>
    </w:p>
    <w:p w14:paraId="0E5B5EE0" w14:textId="625374BD" w:rsidR="0043350A" w:rsidRDefault="0043350A" w:rsidP="008540EA">
      <w:pPr>
        <w:pStyle w:val="af5"/>
        <w:rPr>
          <w:lang w:eastAsia="ja-JP"/>
        </w:rPr>
      </w:pPr>
    </w:p>
    <w:p w14:paraId="36B26DCC" w14:textId="58528356" w:rsidR="0043350A" w:rsidRDefault="0043350A" w:rsidP="0043350A">
      <w:pPr>
        <w:pStyle w:val="3"/>
      </w:pPr>
      <w:r>
        <w:rPr>
          <w:rFonts w:hint="eastAsia"/>
        </w:rPr>
        <w:t>6</w:t>
      </w:r>
      <w:r>
        <w:t xml:space="preserve">.2 </w:t>
      </w:r>
      <w:r>
        <w:rPr>
          <w:rFonts w:hint="eastAsia"/>
        </w:rPr>
        <w:t>オンラインドキュメントの編集ツール</w:t>
      </w:r>
    </w:p>
    <w:p w14:paraId="3A2A0DD4" w14:textId="77777777" w:rsidR="0043350A" w:rsidRPr="0043350A" w:rsidRDefault="0043350A" w:rsidP="0043350A">
      <w:pPr>
        <w:pStyle w:val="af5"/>
        <w:rPr>
          <w:lang w:eastAsia="ja-JP"/>
        </w:rPr>
      </w:pPr>
      <w:r w:rsidRPr="0043350A">
        <w:rPr>
          <w:lang w:eastAsia="ja-JP"/>
        </w:rPr>
        <w:t>オンラインファイル編集ツールの中でも、⽯墨⽂档は今や中国のオープンソースコミュニティで一般的に使われているツールであり、Wikiは今でも多くの参加者が利用している非常に人気のある共同作業ツールです。</w:t>
      </w:r>
    </w:p>
    <w:p w14:paraId="70855CC5" w14:textId="5714E133" w:rsidR="0043350A" w:rsidRDefault="0043350A" w:rsidP="008540EA">
      <w:pPr>
        <w:pStyle w:val="af5"/>
        <w:rPr>
          <w:rFonts w:eastAsiaTheme="minorEastAsia"/>
          <w:lang w:eastAsia="ja-JP"/>
        </w:rPr>
      </w:pPr>
      <w:r>
        <w:rPr>
          <w:noProof/>
          <w:sz w:val="20"/>
        </w:rPr>
        <w:drawing>
          <wp:inline distT="0" distB="0" distL="0" distR="0" wp14:anchorId="7F24B34A" wp14:editId="3DFF19BD">
            <wp:extent cx="3976633" cy="2321814"/>
            <wp:effectExtent l="0" t="0" r="0" b="0"/>
            <wp:docPr id="11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1.png"/>
                    <pic:cNvPicPr/>
                  </pic:nvPicPr>
                  <pic:blipFill>
                    <a:blip r:embed="rId39" cstate="print"/>
                    <a:stretch>
                      <a:fillRect/>
                    </a:stretch>
                  </pic:blipFill>
                  <pic:spPr>
                    <a:xfrm>
                      <a:off x="0" y="0"/>
                      <a:ext cx="3976633" cy="2321814"/>
                    </a:xfrm>
                    <a:prstGeom prst="rect">
                      <a:avLst/>
                    </a:prstGeom>
                  </pic:spPr>
                </pic:pic>
              </a:graphicData>
            </a:graphic>
          </wp:inline>
        </w:drawing>
      </w:r>
    </w:p>
    <w:p w14:paraId="57103AD7" w14:textId="5CD4FB10" w:rsidR="00F5309B" w:rsidRDefault="00F5309B" w:rsidP="00F5309B">
      <w:pPr>
        <w:pStyle w:val="3"/>
      </w:pPr>
      <w:r>
        <w:rPr>
          <w:rFonts w:hint="eastAsia"/>
        </w:rPr>
        <w:t>6</w:t>
      </w:r>
      <w:r>
        <w:t xml:space="preserve">.3 </w:t>
      </w:r>
      <w:r>
        <w:rPr>
          <w:rFonts w:hint="eastAsia"/>
        </w:rPr>
        <w:t>エディタ</w:t>
      </w:r>
    </w:p>
    <w:p w14:paraId="20732068" w14:textId="77777777" w:rsidR="003B4E17" w:rsidRDefault="00F5309B" w:rsidP="003B4E17">
      <w:pPr>
        <w:pStyle w:val="af5"/>
        <w:rPr>
          <w:rFonts w:eastAsiaTheme="minorEastAsia"/>
          <w:lang w:eastAsia="ja-JP"/>
        </w:rPr>
      </w:pPr>
      <w:r w:rsidRPr="00F5309B">
        <w:rPr>
          <w:lang w:eastAsia="ja-JP"/>
        </w:rPr>
        <w:t>VS Codeは今年も最も人気のあるエディタであり、</w:t>
      </w:r>
      <w:r w:rsidR="008A0639">
        <w:rPr>
          <w:rFonts w:asciiTheme="minorEastAsia" w:eastAsiaTheme="minorEastAsia" w:hAnsiTheme="minorEastAsia" w:hint="eastAsia"/>
          <w:lang w:eastAsia="ja-JP"/>
        </w:rPr>
        <w:t>続いて</w:t>
      </w:r>
      <w:r w:rsidR="008A0639">
        <w:rPr>
          <w:rFonts w:eastAsiaTheme="minorEastAsia" w:hint="eastAsia"/>
          <w:lang w:eastAsia="ja-JP"/>
        </w:rPr>
        <w:t>v</w:t>
      </w:r>
      <w:r w:rsidR="008A0639">
        <w:rPr>
          <w:rFonts w:eastAsiaTheme="minorEastAsia"/>
          <w:lang w:eastAsia="ja-JP"/>
        </w:rPr>
        <w:t>im,</w:t>
      </w:r>
      <w:r w:rsidR="008A0639">
        <w:rPr>
          <w:rFonts w:eastAsiaTheme="minorEastAsia" w:hint="eastAsia"/>
          <w:lang w:eastAsia="ja-JP"/>
        </w:rPr>
        <w:t>そして</w:t>
      </w:r>
      <w:r w:rsidR="007942BF">
        <w:rPr>
          <w:lang w:eastAsia="ja-JP"/>
        </w:rPr>
        <w:t>note</w:t>
      </w:r>
      <w:r w:rsidRPr="00F5309B">
        <w:rPr>
          <w:lang w:eastAsia="ja-JP"/>
        </w:rPr>
        <w:t>pad+</w:t>
      </w:r>
      <w:r w:rsidR="008A0639">
        <w:rPr>
          <w:lang w:eastAsia="ja-JP"/>
        </w:rPr>
        <w:t>+</w:t>
      </w:r>
      <w:r w:rsidRPr="00F5309B">
        <w:rPr>
          <w:lang w:eastAsia="ja-JP"/>
        </w:rPr>
        <w:t>が続いています。</w:t>
      </w:r>
    </w:p>
    <w:p w14:paraId="05561FAE" w14:textId="4407A5BD" w:rsidR="003B4E17" w:rsidRDefault="003B4E17" w:rsidP="003B4E17">
      <w:pPr>
        <w:pStyle w:val="af5"/>
        <w:rPr>
          <w:rFonts w:eastAsiaTheme="minorEastAsia"/>
          <w:lang w:eastAsia="ja-JP"/>
        </w:rPr>
      </w:pPr>
      <w:r>
        <w:rPr>
          <w:rFonts w:eastAsiaTheme="minorEastAsia"/>
          <w:noProof/>
          <w:lang w:eastAsia="ja-JP"/>
        </w:rPr>
        <w:drawing>
          <wp:inline distT="0" distB="0" distL="0" distR="0" wp14:anchorId="677D8E41" wp14:editId="6C098386">
            <wp:extent cx="4425950" cy="2585085"/>
            <wp:effectExtent l="0" t="0" r="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5950" cy="2585085"/>
                    </a:xfrm>
                    <a:prstGeom prst="rect">
                      <a:avLst/>
                    </a:prstGeom>
                    <a:noFill/>
                    <a:ln>
                      <a:noFill/>
                    </a:ln>
                  </pic:spPr>
                </pic:pic>
              </a:graphicData>
            </a:graphic>
          </wp:inline>
        </w:drawing>
      </w:r>
    </w:p>
    <w:p w14:paraId="202DF618" w14:textId="77777777" w:rsidR="003B4E17" w:rsidRDefault="003B4E17" w:rsidP="003B4E17">
      <w:pPr>
        <w:pStyle w:val="af5"/>
        <w:rPr>
          <w:rFonts w:eastAsiaTheme="minorEastAsia"/>
          <w:lang w:eastAsia="ja-JP"/>
        </w:rPr>
      </w:pPr>
    </w:p>
    <w:p w14:paraId="1E46BFA0" w14:textId="2BDCCE3F" w:rsidR="003B4E17" w:rsidRDefault="003B4E17" w:rsidP="003B4E17">
      <w:pPr>
        <w:pStyle w:val="3"/>
      </w:pPr>
      <w:r>
        <w:rPr>
          <w:rFonts w:hint="eastAsia"/>
        </w:rPr>
        <w:t>6</w:t>
      </w:r>
      <w:r>
        <w:t xml:space="preserve">.4 </w:t>
      </w:r>
      <w:r>
        <w:rPr>
          <w:rFonts w:hint="eastAsia"/>
        </w:rPr>
        <w:t>バージョン管理ツール</w:t>
      </w:r>
    </w:p>
    <w:p w14:paraId="71B08F51" w14:textId="6679039D" w:rsidR="00F5309B" w:rsidRDefault="002321F2" w:rsidP="003B4E17">
      <w:pPr>
        <w:pStyle w:val="af5"/>
        <w:rPr>
          <w:rFonts w:eastAsiaTheme="minorEastAsia"/>
          <w:lang w:eastAsia="ja-JP"/>
        </w:rPr>
      </w:pPr>
      <w:r>
        <w:rPr>
          <w:rFonts w:eastAsiaTheme="minorEastAsia"/>
          <w:lang w:eastAsia="ja-JP"/>
        </w:rPr>
        <w:t>Git</w:t>
      </w:r>
      <w:r>
        <w:rPr>
          <w:rFonts w:eastAsiaTheme="minorEastAsia" w:hint="eastAsia"/>
          <w:lang w:eastAsia="ja-JP"/>
        </w:rPr>
        <w:t>が圧倒的ですが、</w:t>
      </w:r>
      <w:r w:rsidR="003B4E17" w:rsidRPr="003B4E17">
        <w:rPr>
          <w:rFonts w:eastAsiaTheme="minorEastAsia"/>
          <w:lang w:eastAsia="ja-JP"/>
        </w:rPr>
        <w:t>SVN</w:t>
      </w:r>
      <w:r w:rsidR="003B4E17" w:rsidRPr="003B4E17">
        <w:rPr>
          <w:rFonts w:eastAsiaTheme="minorEastAsia"/>
          <w:lang w:eastAsia="ja-JP"/>
        </w:rPr>
        <w:t>、</w:t>
      </w:r>
      <w:r w:rsidR="003B4E17" w:rsidRPr="003B4E17">
        <w:rPr>
          <w:rFonts w:eastAsiaTheme="minorEastAsia"/>
          <w:lang w:eastAsia="ja-JP"/>
        </w:rPr>
        <w:t>TFS</w:t>
      </w:r>
      <w:r w:rsidR="003B4E17" w:rsidRPr="003B4E17">
        <w:rPr>
          <w:rFonts w:eastAsiaTheme="minorEastAsia"/>
          <w:lang w:eastAsia="ja-JP"/>
        </w:rPr>
        <w:t>、</w:t>
      </w:r>
      <w:r w:rsidR="003B4E17" w:rsidRPr="003B4E17">
        <w:rPr>
          <w:rFonts w:eastAsiaTheme="minorEastAsia"/>
          <w:lang w:eastAsia="ja-JP"/>
        </w:rPr>
        <w:t>CVS</w:t>
      </w:r>
      <w:r>
        <w:rPr>
          <w:rFonts w:eastAsiaTheme="minorEastAsia" w:hint="eastAsia"/>
          <w:lang w:eastAsia="ja-JP"/>
        </w:rPr>
        <w:t>も</w:t>
      </w:r>
      <w:r w:rsidR="003B4E17" w:rsidRPr="003B4E17">
        <w:rPr>
          <w:rFonts w:eastAsiaTheme="minorEastAsia"/>
          <w:lang w:eastAsia="ja-JP"/>
        </w:rPr>
        <w:t>今でも多くの参加者に利用されています。</w:t>
      </w:r>
    </w:p>
    <w:p w14:paraId="54CEFCB8" w14:textId="45B4EE72" w:rsidR="002321F2" w:rsidRDefault="00302C72" w:rsidP="003B4E17">
      <w:pPr>
        <w:pStyle w:val="af5"/>
        <w:rPr>
          <w:rFonts w:eastAsiaTheme="minorEastAsia"/>
          <w:lang w:eastAsia="ja-JP"/>
        </w:rPr>
      </w:pPr>
      <w:r>
        <w:rPr>
          <w:rFonts w:eastAsiaTheme="minorEastAsia"/>
          <w:noProof/>
          <w:lang w:eastAsia="ja-JP"/>
        </w:rPr>
        <w:drawing>
          <wp:inline distT="0" distB="0" distL="0" distR="0" wp14:anchorId="183B5A75" wp14:editId="0E7BFD66">
            <wp:extent cx="3932555" cy="2298700"/>
            <wp:effectExtent l="0" t="0" r="0" b="6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2555" cy="2298700"/>
                    </a:xfrm>
                    <a:prstGeom prst="rect">
                      <a:avLst/>
                    </a:prstGeom>
                    <a:noFill/>
                    <a:ln>
                      <a:noFill/>
                    </a:ln>
                  </pic:spPr>
                </pic:pic>
              </a:graphicData>
            </a:graphic>
          </wp:inline>
        </w:drawing>
      </w:r>
    </w:p>
    <w:p w14:paraId="1CF7EAE7" w14:textId="335B0CD3" w:rsidR="00302C72" w:rsidRPr="00302C72" w:rsidRDefault="00302C72" w:rsidP="00302C72">
      <w:pPr>
        <w:pStyle w:val="3"/>
      </w:pPr>
      <w:r>
        <w:rPr>
          <w:rFonts w:hint="eastAsia"/>
        </w:rPr>
        <w:t>6</w:t>
      </w:r>
      <w:r>
        <w:t xml:space="preserve">.5 </w:t>
      </w:r>
      <w:r>
        <w:rPr>
          <w:rFonts w:hint="eastAsia"/>
        </w:rPr>
        <w:t>データベース</w:t>
      </w:r>
    </w:p>
    <w:p w14:paraId="141D3FE1" w14:textId="55022620" w:rsidR="003B4E17" w:rsidRDefault="0060510F" w:rsidP="003B4E17">
      <w:pPr>
        <w:pStyle w:val="af5"/>
        <w:rPr>
          <w:rFonts w:eastAsiaTheme="minorEastAsia"/>
          <w:lang w:eastAsia="ja-JP"/>
        </w:rPr>
      </w:pPr>
      <w:r w:rsidRPr="0060510F">
        <w:rPr>
          <w:rFonts w:eastAsiaTheme="minorEastAsia" w:hint="eastAsia"/>
          <w:lang w:eastAsia="ja-JP"/>
        </w:rPr>
        <w:t>驚くことではありませんが、</w:t>
      </w:r>
      <w:r w:rsidRPr="0060510F">
        <w:rPr>
          <w:rFonts w:eastAsiaTheme="minorEastAsia"/>
          <w:lang w:eastAsia="ja-JP"/>
        </w:rPr>
        <w:t>MySQL</w:t>
      </w:r>
      <w:r w:rsidRPr="0060510F">
        <w:rPr>
          <w:rFonts w:eastAsiaTheme="minorEastAsia"/>
          <w:lang w:eastAsia="ja-JP"/>
        </w:rPr>
        <w:t>がデータベース</w:t>
      </w:r>
      <w:r>
        <w:rPr>
          <w:rFonts w:eastAsiaTheme="minorEastAsia" w:hint="eastAsia"/>
          <w:lang w:eastAsia="ja-JP"/>
        </w:rPr>
        <w:t>利用者数の</w:t>
      </w:r>
      <w:r w:rsidRPr="0060510F">
        <w:rPr>
          <w:rFonts w:eastAsiaTheme="minorEastAsia"/>
          <w:lang w:eastAsia="ja-JP"/>
        </w:rPr>
        <w:t>トップに立っており、</w:t>
      </w:r>
      <w:r w:rsidRPr="0060510F">
        <w:rPr>
          <w:rFonts w:eastAsiaTheme="minorEastAsia"/>
          <w:lang w:eastAsia="ja-JP"/>
        </w:rPr>
        <w:t>MongoDB</w:t>
      </w:r>
      <w:r w:rsidRPr="0060510F">
        <w:rPr>
          <w:rFonts w:eastAsiaTheme="minorEastAsia"/>
          <w:lang w:eastAsia="ja-JP"/>
        </w:rPr>
        <w:t>と</w:t>
      </w:r>
      <w:r w:rsidRPr="0060510F">
        <w:rPr>
          <w:rFonts w:eastAsiaTheme="minorEastAsia"/>
          <w:lang w:eastAsia="ja-JP"/>
        </w:rPr>
        <w:t xml:space="preserve">Post </w:t>
      </w:r>
      <w:proofErr w:type="spellStart"/>
      <w:r w:rsidRPr="0060510F">
        <w:rPr>
          <w:rFonts w:eastAsiaTheme="minorEastAsia"/>
          <w:lang w:eastAsia="ja-JP"/>
        </w:rPr>
        <w:t>greSQL</w:t>
      </w:r>
      <w:proofErr w:type="spellEnd"/>
      <w:r w:rsidRPr="0060510F">
        <w:rPr>
          <w:rFonts w:eastAsiaTheme="minorEastAsia"/>
          <w:lang w:eastAsia="ja-JP"/>
        </w:rPr>
        <w:t>がそれに続いています。</w:t>
      </w:r>
    </w:p>
    <w:p w14:paraId="4E7D6C0C" w14:textId="2CB87B88" w:rsidR="0060510F" w:rsidRDefault="0060510F" w:rsidP="003B4E17">
      <w:pPr>
        <w:pStyle w:val="af5"/>
        <w:rPr>
          <w:rFonts w:eastAsiaTheme="minorEastAsia"/>
          <w:lang w:eastAsia="ja-JP"/>
        </w:rPr>
      </w:pPr>
      <w:r>
        <w:rPr>
          <w:rFonts w:eastAsiaTheme="minorEastAsia"/>
          <w:noProof/>
          <w:lang w:eastAsia="ja-JP"/>
        </w:rPr>
        <w:drawing>
          <wp:inline distT="0" distB="0" distL="0" distR="0" wp14:anchorId="319F929B" wp14:editId="44AC9AB9">
            <wp:extent cx="4596765" cy="2932430"/>
            <wp:effectExtent l="0" t="0" r="0" b="12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6765" cy="2932430"/>
                    </a:xfrm>
                    <a:prstGeom prst="rect">
                      <a:avLst/>
                    </a:prstGeom>
                    <a:noFill/>
                    <a:ln>
                      <a:noFill/>
                    </a:ln>
                  </pic:spPr>
                </pic:pic>
              </a:graphicData>
            </a:graphic>
          </wp:inline>
        </w:drawing>
      </w:r>
    </w:p>
    <w:p w14:paraId="1939E7F9" w14:textId="15EABD8E" w:rsidR="00552CB0" w:rsidRPr="00EC3AA9" w:rsidRDefault="00552CB0" w:rsidP="00552CB0">
      <w:pPr>
        <w:pStyle w:val="3"/>
        <w:ind w:left="880"/>
        <w:rPr>
          <w:rFonts w:eastAsia="DengXian"/>
        </w:rPr>
      </w:pPr>
      <w:r>
        <w:rPr>
          <w:rFonts w:hint="eastAsia"/>
        </w:rPr>
        <w:t>6</w:t>
      </w:r>
      <w:r>
        <w:t xml:space="preserve">.5 </w:t>
      </w:r>
      <w:r w:rsidR="00EC3AA9">
        <w:rPr>
          <w:rFonts w:ascii="DengXian" w:eastAsia="DengXian" w:hAnsi="DengXian" w:hint="eastAsia"/>
        </w:rPr>
        <w:t>OS</w:t>
      </w:r>
    </w:p>
    <w:p w14:paraId="68211D21" w14:textId="401F0AC4" w:rsidR="0060510F" w:rsidRDefault="00EC3AA9" w:rsidP="003B4E17">
      <w:pPr>
        <w:pStyle w:val="af5"/>
        <w:rPr>
          <w:rFonts w:eastAsiaTheme="minorEastAsia"/>
          <w:lang w:eastAsia="ja-JP"/>
        </w:rPr>
      </w:pPr>
      <w:r w:rsidRPr="00EC3AA9">
        <w:rPr>
          <w:rFonts w:eastAsiaTheme="minorEastAsia"/>
          <w:lang w:eastAsia="ja-JP"/>
        </w:rPr>
        <w:t>OS</w:t>
      </w:r>
      <w:r w:rsidRPr="00EC3AA9">
        <w:rPr>
          <w:rFonts w:eastAsiaTheme="minorEastAsia"/>
          <w:lang w:eastAsia="ja-JP"/>
        </w:rPr>
        <w:t>の</w:t>
      </w:r>
      <w:r>
        <w:rPr>
          <w:rFonts w:eastAsiaTheme="minorEastAsia" w:hint="eastAsia"/>
          <w:lang w:eastAsia="ja-JP"/>
        </w:rPr>
        <w:t>利用者数</w:t>
      </w:r>
      <w:r w:rsidRPr="00EC3AA9">
        <w:rPr>
          <w:rFonts w:eastAsiaTheme="minorEastAsia"/>
          <w:lang w:eastAsia="ja-JP"/>
        </w:rPr>
        <w:t>は、</w:t>
      </w:r>
      <w:r w:rsidRPr="00EC3AA9">
        <w:rPr>
          <w:rFonts w:eastAsiaTheme="minorEastAsia"/>
          <w:lang w:eastAsia="ja-JP"/>
        </w:rPr>
        <w:t>Windows</w:t>
      </w:r>
      <w:r w:rsidRPr="00EC3AA9">
        <w:rPr>
          <w:rFonts w:eastAsiaTheme="minorEastAsia"/>
          <w:lang w:eastAsia="ja-JP"/>
        </w:rPr>
        <w:t>、</w:t>
      </w:r>
      <w:r w:rsidRPr="00EC3AA9">
        <w:rPr>
          <w:rFonts w:eastAsiaTheme="minorEastAsia"/>
          <w:lang w:eastAsia="ja-JP"/>
        </w:rPr>
        <w:t>Linux</w:t>
      </w:r>
      <w:r w:rsidRPr="00EC3AA9">
        <w:rPr>
          <w:rFonts w:eastAsiaTheme="minorEastAsia"/>
          <w:lang w:eastAsia="ja-JP"/>
        </w:rPr>
        <w:t>、</w:t>
      </w:r>
      <w:r w:rsidRPr="00EC3AA9">
        <w:rPr>
          <w:rFonts w:eastAsiaTheme="minorEastAsia"/>
          <w:lang w:eastAsia="ja-JP"/>
        </w:rPr>
        <w:t>MacOS X</w:t>
      </w:r>
      <w:r w:rsidRPr="00EC3AA9">
        <w:rPr>
          <w:rFonts w:eastAsiaTheme="minorEastAsia"/>
          <w:lang w:eastAsia="ja-JP"/>
        </w:rPr>
        <w:t>と分かれています。</w:t>
      </w:r>
      <w:r>
        <w:rPr>
          <w:rFonts w:eastAsiaTheme="minorEastAsia"/>
          <w:noProof/>
          <w:lang w:eastAsia="ja-JP"/>
        </w:rPr>
        <w:drawing>
          <wp:inline distT="0" distB="0" distL="0" distR="0" wp14:anchorId="5DF8A57E" wp14:editId="2934DED0">
            <wp:extent cx="3975100" cy="2322830"/>
            <wp:effectExtent l="0" t="0" r="6350" b="127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01ECE802" w14:textId="339164F9" w:rsidR="00F84225" w:rsidRDefault="00F84225" w:rsidP="003B4E17">
      <w:pPr>
        <w:pStyle w:val="af5"/>
        <w:rPr>
          <w:rFonts w:eastAsiaTheme="minorEastAsia"/>
          <w:lang w:eastAsia="ja-JP"/>
        </w:rPr>
      </w:pPr>
    </w:p>
    <w:p w14:paraId="6BDB72AE" w14:textId="74269E8D" w:rsidR="00F84225" w:rsidRDefault="00F84225" w:rsidP="00F84225">
      <w:pPr>
        <w:pStyle w:val="3"/>
      </w:pPr>
      <w:r>
        <w:rPr>
          <w:rFonts w:hint="eastAsia"/>
        </w:rPr>
        <w:t>6</w:t>
      </w:r>
      <w:r>
        <w:t xml:space="preserve">.6 </w:t>
      </w:r>
      <w:r>
        <w:rPr>
          <w:rFonts w:hint="eastAsia"/>
        </w:rPr>
        <w:t>オンラインミーティングツール</w:t>
      </w:r>
    </w:p>
    <w:p w14:paraId="1E3744F0" w14:textId="7A0C5A61" w:rsidR="00F84225" w:rsidRDefault="00F84225" w:rsidP="00F84225">
      <w:pPr>
        <w:pStyle w:val="af5"/>
        <w:spacing w:before="79"/>
        <w:ind w:left="193"/>
        <w:rPr>
          <w:rFonts w:eastAsiaTheme="minorEastAsia"/>
          <w:color w:val="494949"/>
          <w:lang w:eastAsia="ja-JP"/>
        </w:rPr>
      </w:pPr>
      <w:r>
        <w:rPr>
          <w:color w:val="494949"/>
          <w:lang w:eastAsia="ja-JP"/>
        </w:rPr>
        <w:t>参加者が最も利用している会議ツールは「Tencent Meeting」が圧倒的に多く、次いで「Zoom」「</w:t>
      </w:r>
      <w:r>
        <w:rPr>
          <w:rFonts w:asciiTheme="minorEastAsia" w:eastAsiaTheme="minorEastAsia" w:hAnsiTheme="minorEastAsia" w:hint="eastAsia"/>
          <w:color w:val="494949"/>
          <w:lang w:eastAsia="ja-JP"/>
        </w:rPr>
        <w:t>釘釘</w:t>
      </w:r>
      <w:r>
        <w:rPr>
          <w:color w:val="494949"/>
          <w:lang w:eastAsia="ja-JP"/>
        </w:rPr>
        <w:t>」となっています。</w:t>
      </w:r>
    </w:p>
    <w:p w14:paraId="46F44688" w14:textId="18837E37" w:rsidR="00DB54C3" w:rsidRDefault="00DB54C3" w:rsidP="00F84225">
      <w:pPr>
        <w:pStyle w:val="af5"/>
        <w:spacing w:before="79"/>
        <w:ind w:left="193"/>
        <w:rPr>
          <w:rFonts w:eastAsiaTheme="minorEastAsia"/>
          <w:color w:val="494949"/>
          <w:lang w:eastAsia="ja-JP"/>
        </w:rPr>
      </w:pPr>
      <w:r>
        <w:rPr>
          <w:rFonts w:eastAsiaTheme="minorEastAsia"/>
          <w:noProof/>
          <w:color w:val="494949"/>
          <w:lang w:eastAsia="ja-JP"/>
        </w:rPr>
        <w:drawing>
          <wp:inline distT="0" distB="0" distL="0" distR="0" wp14:anchorId="1F664CB7" wp14:editId="45BDAC30">
            <wp:extent cx="3975100" cy="2322830"/>
            <wp:effectExtent l="0" t="0" r="6350"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2A80BD49" w14:textId="27EA74B6" w:rsidR="00DB54C3" w:rsidRDefault="00DB54C3" w:rsidP="00F84225">
      <w:pPr>
        <w:pStyle w:val="af5"/>
        <w:spacing w:before="79"/>
        <w:ind w:left="193"/>
        <w:rPr>
          <w:rFonts w:eastAsiaTheme="minorEastAsia"/>
          <w:color w:val="494949"/>
          <w:lang w:eastAsia="ja-JP"/>
        </w:rPr>
      </w:pPr>
    </w:p>
    <w:p w14:paraId="688C1FC4" w14:textId="7C6627E6" w:rsidR="00DB54C3" w:rsidRDefault="00462240" w:rsidP="00462240">
      <w:pPr>
        <w:pStyle w:val="3"/>
      </w:pPr>
      <w:r>
        <w:rPr>
          <w:rFonts w:hint="eastAsia"/>
        </w:rPr>
        <w:t>6</w:t>
      </w:r>
      <w:r>
        <w:t xml:space="preserve">.7 </w:t>
      </w:r>
      <w:proofErr w:type="spellStart"/>
      <w:r>
        <w:t>ChatOps</w:t>
      </w:r>
      <w:proofErr w:type="spellEnd"/>
      <w:r>
        <w:rPr>
          <w:rFonts w:hint="eastAsia"/>
        </w:rPr>
        <w:t>ツール</w:t>
      </w:r>
    </w:p>
    <w:p w14:paraId="061E3E02" w14:textId="60F816B6" w:rsidR="00462240" w:rsidRPr="00462240" w:rsidRDefault="00462240" w:rsidP="00462240">
      <w:pPr>
        <w:pStyle w:val="af5"/>
        <w:rPr>
          <w:lang w:eastAsia="ja-JP"/>
        </w:rPr>
      </w:pPr>
      <w:r w:rsidRPr="00462240">
        <w:rPr>
          <w:lang w:eastAsia="ja-JP"/>
        </w:rPr>
        <w:t>これまでのところ、参加者の大多数はプロジェクト自動化のためにチャットオプスツールを使用したことがありません。使用したことがある人にとっては</w:t>
      </w:r>
      <w:proofErr w:type="spellStart"/>
      <w:r w:rsidRPr="00462240">
        <w:rPr>
          <w:lang w:eastAsia="ja-JP"/>
        </w:rPr>
        <w:t>Hubot</w:t>
      </w:r>
      <w:proofErr w:type="spellEnd"/>
      <w:r w:rsidRPr="00462240">
        <w:rPr>
          <w:lang w:eastAsia="ja-JP"/>
        </w:rPr>
        <w:t>が最も使用されているチャットオプスツールです。</w:t>
      </w:r>
    </w:p>
    <w:p w14:paraId="76158EF9" w14:textId="77169B3D" w:rsidR="00462240" w:rsidRPr="00462240" w:rsidRDefault="00462240" w:rsidP="00F84225">
      <w:pPr>
        <w:pStyle w:val="af5"/>
        <w:spacing w:before="79"/>
        <w:ind w:left="193"/>
        <w:rPr>
          <w:rFonts w:eastAsiaTheme="minorEastAsia"/>
          <w:color w:val="494949"/>
          <w:lang w:eastAsia="ja-JP"/>
        </w:rPr>
      </w:pPr>
      <w:r>
        <w:rPr>
          <w:rFonts w:eastAsiaTheme="minorEastAsia"/>
          <w:noProof/>
          <w:color w:val="494949"/>
          <w:lang w:eastAsia="ja-JP"/>
        </w:rPr>
        <w:drawing>
          <wp:inline distT="0" distB="0" distL="0" distR="0" wp14:anchorId="1A572273" wp14:editId="1E1DC4E1">
            <wp:extent cx="3944620" cy="229235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4620" cy="2292350"/>
                    </a:xfrm>
                    <a:prstGeom prst="rect">
                      <a:avLst/>
                    </a:prstGeom>
                    <a:noFill/>
                    <a:ln>
                      <a:noFill/>
                    </a:ln>
                  </pic:spPr>
                </pic:pic>
              </a:graphicData>
            </a:graphic>
          </wp:inline>
        </w:drawing>
      </w:r>
    </w:p>
    <w:p w14:paraId="6813000B" w14:textId="149C6B54" w:rsidR="00DB54C3" w:rsidRDefault="00DB54C3" w:rsidP="00B65318">
      <w:pPr>
        <w:pStyle w:val="af5"/>
        <w:spacing w:before="79"/>
        <w:rPr>
          <w:rFonts w:eastAsiaTheme="minorEastAsia"/>
          <w:lang w:eastAsia="ja-JP"/>
        </w:rPr>
      </w:pPr>
    </w:p>
    <w:p w14:paraId="4FCE33A1" w14:textId="6A17659D" w:rsidR="00B65318" w:rsidRDefault="00B65318" w:rsidP="00B65318">
      <w:pPr>
        <w:pStyle w:val="3"/>
      </w:pPr>
      <w:r>
        <w:rPr>
          <w:rFonts w:hint="eastAsia"/>
        </w:rPr>
        <w:t>6</w:t>
      </w:r>
      <w:r>
        <w:t xml:space="preserve">.8 </w:t>
      </w:r>
      <w:r>
        <w:rPr>
          <w:rFonts w:hint="eastAsia"/>
        </w:rPr>
        <w:t>オープンソースプラットフォーム</w:t>
      </w:r>
    </w:p>
    <w:p w14:paraId="2A6CA5AE" w14:textId="77777777" w:rsidR="00B65318" w:rsidRPr="00B65318" w:rsidRDefault="00B65318" w:rsidP="00B65318">
      <w:pPr>
        <w:pStyle w:val="af5"/>
        <w:rPr>
          <w:lang w:eastAsia="ja-JP"/>
        </w:rPr>
      </w:pPr>
      <w:r w:rsidRPr="00B65318">
        <w:rPr>
          <w:lang w:eastAsia="ja-JP"/>
        </w:rPr>
        <w:t>自分たちのプロジェクトをオープンソース化するとしたら、参加者の87％がGitHubで行うと答え、次いで</w:t>
      </w:r>
      <w:proofErr w:type="spellStart"/>
      <w:r w:rsidRPr="00B65318">
        <w:rPr>
          <w:lang w:eastAsia="ja-JP"/>
        </w:rPr>
        <w:t>Gitee</w:t>
      </w:r>
      <w:proofErr w:type="spellEnd"/>
      <w:r w:rsidRPr="00B65318">
        <w:rPr>
          <w:lang w:eastAsia="ja-JP"/>
        </w:rPr>
        <w:t>、Gitlabの順となった。</w:t>
      </w:r>
    </w:p>
    <w:p w14:paraId="1EA21C71" w14:textId="30AC5331" w:rsidR="00B65318" w:rsidRPr="00B65318" w:rsidRDefault="003078E7" w:rsidP="00B65318">
      <w:pPr>
        <w:pStyle w:val="af5"/>
        <w:spacing w:before="79"/>
        <w:rPr>
          <w:rFonts w:eastAsiaTheme="minorEastAsia"/>
          <w:lang w:eastAsia="ja-JP"/>
        </w:rPr>
      </w:pPr>
      <w:r>
        <w:rPr>
          <w:rFonts w:eastAsiaTheme="minorEastAsia"/>
          <w:noProof/>
          <w:lang w:eastAsia="ja-JP"/>
        </w:rPr>
        <w:drawing>
          <wp:inline distT="0" distB="0" distL="0" distR="0" wp14:anchorId="50BD5E6D" wp14:editId="2C793B0C">
            <wp:extent cx="3932555" cy="2298700"/>
            <wp:effectExtent l="0" t="0" r="0" b="635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2555" cy="2298700"/>
                    </a:xfrm>
                    <a:prstGeom prst="rect">
                      <a:avLst/>
                    </a:prstGeom>
                    <a:noFill/>
                    <a:ln>
                      <a:noFill/>
                    </a:ln>
                  </pic:spPr>
                </pic:pic>
              </a:graphicData>
            </a:graphic>
          </wp:inline>
        </w:drawing>
      </w:r>
    </w:p>
    <w:p w14:paraId="089D6CFB" w14:textId="0EA3B9F6" w:rsidR="00F84225" w:rsidRPr="00CD2F9D" w:rsidRDefault="003078E7" w:rsidP="00CD2F9D">
      <w:pPr>
        <w:pStyle w:val="af5"/>
        <w:rPr>
          <w:lang w:eastAsia="ja-JP"/>
        </w:rPr>
      </w:pPr>
      <w:r w:rsidRPr="00CD2F9D">
        <w:rPr>
          <w:rFonts w:hint="eastAsia"/>
          <w:lang w:eastAsia="ja-JP"/>
        </w:rPr>
        <w:t>識者レビュー</w:t>
      </w:r>
    </w:p>
    <w:p w14:paraId="60077335" w14:textId="41B19FBE" w:rsidR="003078E7" w:rsidRPr="00CD2F9D" w:rsidRDefault="003078E7" w:rsidP="00CD2F9D">
      <w:pPr>
        <w:pStyle w:val="af5"/>
        <w:rPr>
          <w:lang w:eastAsia="ja-JP"/>
        </w:rPr>
      </w:pPr>
      <w:r w:rsidRPr="00CD2F9D">
        <w:rPr>
          <w:rFonts w:hint="eastAsia"/>
          <w:lang w:eastAsia="ja-JP"/>
        </w:rPr>
        <w:t>蒋涛：</w:t>
      </w:r>
      <w:r w:rsidRPr="00CD2F9D">
        <w:rPr>
          <w:lang w:eastAsia="ja-JP"/>
        </w:rPr>
        <w:t>オープンソースの規模</w:t>
      </w:r>
      <w:r w:rsidR="00472B8B" w:rsidRPr="00CD2F9D">
        <w:rPr>
          <w:lang w:eastAsia="ja-JP"/>
        </w:rPr>
        <w:t>拡大</w:t>
      </w:r>
      <w:r w:rsidRPr="00CD2F9D">
        <w:rPr>
          <w:lang w:eastAsia="ja-JP"/>
        </w:rPr>
        <w:t>と商用化が急速に発展する中、オープンソースプラットフォームは、オープンソースプロジェクトと開発者の</w:t>
      </w:r>
      <w:r w:rsidR="00472B8B" w:rsidRPr="00CD2F9D">
        <w:rPr>
          <w:lang w:eastAsia="ja-JP"/>
        </w:rPr>
        <w:t>エコシステム</w:t>
      </w:r>
      <w:r w:rsidRPr="00CD2F9D">
        <w:rPr>
          <w:lang w:eastAsia="ja-JP"/>
        </w:rPr>
        <w:t>のための重要な基盤とサポートシステムとして、将来的にはより多くのサービスとアプリケーションのシナリオを運ぶことになり、独自の特性も発展していきます。 2020年に新たにリリースされたCODE China</w:t>
      </w:r>
      <w:r w:rsidR="00B43167" w:rsidRPr="00CD2F9D">
        <w:rPr>
          <w:lang w:eastAsia="ja-JP"/>
        </w:rPr>
        <w:t>(訳註：上記表にはない)</w:t>
      </w:r>
      <w:r w:rsidRPr="00CD2F9D">
        <w:rPr>
          <w:lang w:eastAsia="ja-JP"/>
        </w:rPr>
        <w:t>は、独立したサードパーティのオープンソースプラットフォームとして、AIOTに焦点を当て、より多くのオープンソースプロジェクトと開発者に提供します。 運用支援と生態系サービスを提供しています。</w:t>
      </w:r>
    </w:p>
    <w:p w14:paraId="3A21D74D" w14:textId="49729502" w:rsidR="003078E7" w:rsidRDefault="003078E7" w:rsidP="00F84225">
      <w:pPr>
        <w:pStyle w:val="af5"/>
        <w:rPr>
          <w:rFonts w:eastAsiaTheme="minorEastAsia"/>
          <w:lang w:eastAsia="ja-JP"/>
        </w:rPr>
      </w:pPr>
    </w:p>
    <w:p w14:paraId="4BCB5880" w14:textId="68558924" w:rsidR="00CD2F9D" w:rsidRPr="00535F30" w:rsidRDefault="00CD2F9D" w:rsidP="00535F30">
      <w:pPr>
        <w:pStyle w:val="3"/>
      </w:pPr>
      <w:r w:rsidRPr="00535F30">
        <w:rPr>
          <w:rFonts w:hint="eastAsia"/>
        </w:rPr>
        <w:t>6</w:t>
      </w:r>
      <w:r w:rsidRPr="00535F30">
        <w:t xml:space="preserve">.9 </w:t>
      </w:r>
      <w:r w:rsidRPr="00535F30">
        <w:rPr>
          <w:rFonts w:hint="eastAsia"/>
        </w:rPr>
        <w:t>技術オンラインフォーラム</w:t>
      </w:r>
    </w:p>
    <w:p w14:paraId="6F3B24DB" w14:textId="430F6E19" w:rsidR="00CD2F9D" w:rsidRPr="00535F30" w:rsidRDefault="00CD2F9D" w:rsidP="00535F30">
      <w:pPr>
        <w:pStyle w:val="af5"/>
        <w:rPr>
          <w:lang w:eastAsia="ja-JP"/>
        </w:rPr>
      </w:pPr>
      <w:r w:rsidRPr="00535F30">
        <w:rPr>
          <w:rFonts w:hint="eastAsia"/>
          <w:lang w:eastAsia="ja-JP"/>
        </w:rPr>
        <w:t>参加者の中で最も人気のあったテクニカルフォーラムは「</w:t>
      </w:r>
      <w:r w:rsidRPr="00535F30">
        <w:rPr>
          <w:lang w:eastAsia="ja-JP"/>
        </w:rPr>
        <w:t>知乎</w:t>
      </w:r>
      <w:proofErr w:type="spellStart"/>
      <w:r w:rsidRPr="00535F30">
        <w:rPr>
          <w:lang w:eastAsia="ja-JP"/>
        </w:rPr>
        <w:t>Zhihu</w:t>
      </w:r>
      <w:proofErr w:type="spellEnd"/>
      <w:r w:rsidRPr="00535F30">
        <w:rPr>
          <w:lang w:eastAsia="ja-JP"/>
        </w:rPr>
        <w:t xml:space="preserve">」と「CSDN」で、次いで「St </w:t>
      </w:r>
      <w:proofErr w:type="spellStart"/>
      <w:r w:rsidRPr="00535F30">
        <w:rPr>
          <w:lang w:eastAsia="ja-JP"/>
        </w:rPr>
        <w:t>ackOver</w:t>
      </w:r>
      <w:proofErr w:type="spellEnd"/>
      <w:r w:rsidRPr="00535F30">
        <w:rPr>
          <w:rFonts w:ascii="ＭＳ ゴシック" w:eastAsia="ＭＳ ゴシック" w:hAnsi="ＭＳ ゴシック" w:cs="ＭＳ ゴシック" w:hint="eastAsia"/>
          <w:lang w:eastAsia="ja-JP"/>
        </w:rPr>
        <w:t>ﬂ</w:t>
      </w:r>
      <w:r w:rsidRPr="00535F30">
        <w:rPr>
          <w:lang w:eastAsia="ja-JP"/>
        </w:rPr>
        <w:t>ow」、「</w:t>
      </w:r>
      <w:r w:rsidRPr="00535F30">
        <w:rPr>
          <w:rFonts w:hint="eastAsia"/>
          <w:lang w:eastAsia="ja-JP"/>
        </w:rPr>
        <w:t>开源中国</w:t>
      </w:r>
      <w:r w:rsidRPr="00535F30">
        <w:rPr>
          <w:lang w:eastAsia="ja-JP"/>
        </w:rPr>
        <w:t>」と「博客园」も多くの参加者に人気がありました。</w:t>
      </w:r>
    </w:p>
    <w:p w14:paraId="41FF8EEC" w14:textId="041AC569" w:rsidR="004F4522" w:rsidRDefault="004F4522" w:rsidP="00CD2F9D">
      <w:pPr>
        <w:pStyle w:val="af5"/>
        <w:rPr>
          <w:rFonts w:eastAsiaTheme="minorEastAsia"/>
          <w:lang w:eastAsia="ja-JP"/>
        </w:rPr>
      </w:pPr>
    </w:p>
    <w:p w14:paraId="1214002D" w14:textId="10E89B95" w:rsidR="004F4522" w:rsidRDefault="004F4522" w:rsidP="00CD2F9D">
      <w:pPr>
        <w:pStyle w:val="af5"/>
        <w:rPr>
          <w:rFonts w:eastAsiaTheme="minorEastAsia"/>
          <w:lang w:eastAsia="ja-JP"/>
        </w:rPr>
      </w:pPr>
      <w:r>
        <w:rPr>
          <w:rFonts w:eastAsiaTheme="minorEastAsia"/>
          <w:noProof/>
          <w:lang w:eastAsia="ja-JP"/>
        </w:rPr>
        <w:drawing>
          <wp:inline distT="0" distB="0" distL="0" distR="0" wp14:anchorId="47F8F15F" wp14:editId="79F80EF4">
            <wp:extent cx="3975100" cy="2322830"/>
            <wp:effectExtent l="0" t="0" r="6350" b="127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6A55149" w14:textId="4F2C3329" w:rsidR="00FA47E6" w:rsidRDefault="00FA47E6" w:rsidP="00CD2F9D">
      <w:pPr>
        <w:pStyle w:val="af5"/>
        <w:rPr>
          <w:rFonts w:eastAsiaTheme="minorEastAsia"/>
          <w:lang w:eastAsia="ja-JP"/>
        </w:rPr>
      </w:pPr>
    </w:p>
    <w:p w14:paraId="6DB39D55" w14:textId="38F82717" w:rsidR="00FA47E6" w:rsidRPr="00CD2F9D" w:rsidRDefault="000C546D" w:rsidP="000C546D">
      <w:pPr>
        <w:pStyle w:val="2"/>
      </w:pPr>
      <w:r>
        <w:rPr>
          <w:rFonts w:hint="eastAsia"/>
        </w:rPr>
        <w:t>7</w:t>
      </w:r>
      <w:r>
        <w:t xml:space="preserve">. </w:t>
      </w:r>
      <w:r>
        <w:rPr>
          <w:rFonts w:hint="eastAsia"/>
        </w:rPr>
        <w:t>感謝と「おわりに」</w:t>
      </w:r>
    </w:p>
    <w:p w14:paraId="22F45C8E" w14:textId="376B6FA0" w:rsidR="000C546D" w:rsidRDefault="000C546D" w:rsidP="000C546D">
      <w:pPr>
        <w:pStyle w:val="af5"/>
        <w:spacing w:before="86" w:line="334" w:lineRule="exact"/>
        <w:ind w:left="193"/>
        <w:rPr>
          <w:lang w:eastAsia="ja-JP"/>
        </w:rPr>
      </w:pPr>
      <w:r>
        <w:rPr>
          <w:color w:val="494949"/>
          <w:lang w:eastAsia="ja-JP"/>
        </w:rPr>
        <w:t>このアンケートは、その収集の過程で多くの</w:t>
      </w:r>
      <w:r w:rsidR="00071A1C">
        <w:rPr>
          <w:rFonts w:asciiTheme="minorEastAsia" w:eastAsiaTheme="minorEastAsia" w:hAnsiTheme="minorEastAsia" w:hint="eastAsia"/>
          <w:color w:val="494949"/>
          <w:lang w:eastAsia="ja-JP"/>
        </w:rPr>
        <w:t>曲がり角</w:t>
      </w:r>
      <w:r>
        <w:rPr>
          <w:color w:val="494949"/>
          <w:lang w:eastAsia="ja-JP"/>
        </w:rPr>
        <w:t>があり、最終的にはオープンソースの世界をほんの少しだけ垣間見ることができただけですが、意義があります。</w:t>
      </w:r>
    </w:p>
    <w:p w14:paraId="138F6C29" w14:textId="2FA61030" w:rsidR="000C546D" w:rsidRDefault="000C546D" w:rsidP="000C546D">
      <w:pPr>
        <w:pStyle w:val="af5"/>
        <w:spacing w:before="6" w:line="218" w:lineRule="auto"/>
        <w:ind w:left="193" w:right="208"/>
        <w:rPr>
          <w:lang w:eastAsia="ja-JP"/>
        </w:rPr>
      </w:pPr>
      <w:r>
        <w:rPr>
          <w:color w:val="494949"/>
          <w:lang w:eastAsia="ja-JP"/>
        </w:rPr>
        <w:t>中国ではすでにオープンソースの構造が変わりつつあり、オープンソースの火が燃え始めていることが容易にわかる。この報告書をきっかけに、より多くのコミュニティや開発者が参加してくれることを期待しています。</w:t>
      </w:r>
    </w:p>
    <w:p w14:paraId="003519B2" w14:textId="77777777" w:rsidR="000C546D" w:rsidRDefault="000C546D" w:rsidP="000C546D">
      <w:pPr>
        <w:pStyle w:val="af5"/>
        <w:spacing w:before="17"/>
        <w:rPr>
          <w:sz w:val="15"/>
          <w:lang w:eastAsia="ja-JP"/>
        </w:rPr>
      </w:pPr>
    </w:p>
    <w:p w14:paraId="10276901" w14:textId="77777777" w:rsidR="000C546D" w:rsidRDefault="000C546D" w:rsidP="000C546D">
      <w:pPr>
        <w:pStyle w:val="af5"/>
        <w:spacing w:line="334" w:lineRule="exact"/>
        <w:ind w:left="193"/>
        <w:jc w:val="both"/>
        <w:rPr>
          <w:lang w:eastAsia="ja-JP"/>
        </w:rPr>
      </w:pPr>
      <w:r>
        <w:rPr>
          <w:color w:val="333333"/>
          <w:lang w:eastAsia="ja-JP"/>
        </w:rPr>
        <w:t>レポートの質問事項、レポートファイルは、コードホスティングプラットフォーム、オープンソースコミュニティの公式サイト、パートナーサイトに掲載されています。</w:t>
      </w:r>
    </w:p>
    <w:p w14:paraId="52F40CB4" w14:textId="10C7CAB8" w:rsidR="000C546D" w:rsidRDefault="000C546D" w:rsidP="000C546D">
      <w:pPr>
        <w:pStyle w:val="af5"/>
        <w:spacing w:before="6" w:line="218" w:lineRule="auto"/>
        <w:ind w:left="193" w:right="208"/>
        <w:jc w:val="both"/>
        <w:rPr>
          <w:lang w:eastAsia="ja-JP"/>
        </w:rPr>
      </w:pPr>
      <w:proofErr w:type="spellStart"/>
      <w:r>
        <w:rPr>
          <w:color w:val="333333"/>
          <w:spacing w:val="3"/>
        </w:rPr>
        <w:t>このレポートは、</w:t>
      </w:r>
      <w:r>
        <w:rPr>
          <w:color w:val="333333"/>
          <w:spacing w:val="-4"/>
        </w:rPr>
        <w:t>Creative</w:t>
      </w:r>
      <w:proofErr w:type="spellEnd"/>
      <w:r>
        <w:rPr>
          <w:color w:val="333333"/>
          <w:spacing w:val="-4"/>
        </w:rPr>
        <w:t xml:space="preserve"> </w:t>
      </w:r>
      <w:r>
        <w:rPr>
          <w:color w:val="333333"/>
          <w:spacing w:val="3"/>
        </w:rPr>
        <w:t xml:space="preserve">Commons </w:t>
      </w:r>
      <w:proofErr w:type="spellStart"/>
      <w:r>
        <w:rPr>
          <w:color w:val="333333"/>
        </w:rPr>
        <w:t>At</w:t>
      </w:r>
      <w:r>
        <w:rPr>
          <w:color w:val="333333"/>
          <w:spacing w:val="-3"/>
        </w:rPr>
        <w:t>tribut</w:t>
      </w:r>
      <w:proofErr w:type="spellEnd"/>
      <w:r>
        <w:rPr>
          <w:color w:val="333333"/>
          <w:spacing w:val="-3"/>
        </w:rPr>
        <w:t xml:space="preserve"> </w:t>
      </w:r>
      <w:r>
        <w:rPr>
          <w:color w:val="333333"/>
        </w:rPr>
        <w:t xml:space="preserve">ion - </w:t>
      </w:r>
      <w:proofErr w:type="spellStart"/>
      <w:r>
        <w:rPr>
          <w:color w:val="333333"/>
        </w:rPr>
        <w:t>ShareAlike</w:t>
      </w:r>
      <w:proofErr w:type="spellEnd"/>
      <w:r>
        <w:rPr>
          <w:color w:val="333333"/>
        </w:rPr>
        <w:t xml:space="preserve"> </w:t>
      </w:r>
      <w:r>
        <w:rPr>
          <w:color w:val="333333"/>
          <w:spacing w:val="-4"/>
        </w:rPr>
        <w:t xml:space="preserve">4.0 </w:t>
      </w:r>
      <w:proofErr w:type="spellStart"/>
      <w:r>
        <w:rPr>
          <w:color w:val="333333"/>
          <w:spacing w:val="-3"/>
        </w:rPr>
        <w:t>Internat</w:t>
      </w:r>
      <w:proofErr w:type="spellEnd"/>
      <w:r>
        <w:rPr>
          <w:color w:val="333333"/>
          <w:spacing w:val="-3"/>
        </w:rPr>
        <w:t xml:space="preserve"> </w:t>
      </w:r>
      <w:proofErr w:type="spellStart"/>
      <w:r>
        <w:rPr>
          <w:color w:val="333333"/>
          <w:spacing w:val="-3"/>
        </w:rPr>
        <w:t>ional</w:t>
      </w:r>
      <w:proofErr w:type="spellEnd"/>
      <w:r>
        <w:rPr>
          <w:color w:val="333333"/>
          <w:spacing w:val="-3"/>
        </w:rPr>
        <w:t xml:space="preserve"> </w:t>
      </w:r>
      <w:r>
        <w:rPr>
          <w:color w:val="333333"/>
          <w:spacing w:val="4"/>
        </w:rPr>
        <w:t>(</w:t>
      </w:r>
      <w:r>
        <w:rPr>
          <w:color w:val="333333"/>
        </w:rPr>
        <w:t>CC BY-SA 4.0</w:t>
      </w:r>
      <w:r>
        <w:rPr>
          <w:color w:val="333333"/>
          <w:spacing w:val="5"/>
        </w:rPr>
        <w:t>)</w:t>
      </w:r>
      <w:proofErr w:type="spellStart"/>
      <w:r>
        <w:rPr>
          <w:color w:val="333333"/>
          <w:spacing w:val="3"/>
        </w:rPr>
        <w:t>ライセンスの</w:t>
      </w:r>
      <w:r>
        <w:rPr>
          <w:color w:val="333333"/>
          <w:spacing w:val="6"/>
        </w:rPr>
        <w:t>下で</w:t>
      </w:r>
      <w:r>
        <w:rPr>
          <w:color w:val="333333"/>
          <w:spacing w:val="3"/>
        </w:rPr>
        <w:t>共有されています</w:t>
      </w:r>
      <w:proofErr w:type="spellEnd"/>
      <w:r>
        <w:rPr>
          <w:color w:val="333333"/>
          <w:spacing w:val="3"/>
        </w:rPr>
        <w:t>。</w:t>
      </w:r>
      <w:r>
        <w:rPr>
          <w:color w:val="333333"/>
          <w:spacing w:val="3"/>
          <w:lang w:eastAsia="ja-JP"/>
        </w:rPr>
        <w:t>アンケートのデザインやレポートの内容について何か提案やアイデアがあれば、コードホスティングプラットフォーム上で</w:t>
      </w:r>
      <w:r>
        <w:rPr>
          <w:color w:val="333333"/>
          <w:lang w:eastAsia="ja-JP"/>
        </w:rPr>
        <w:t xml:space="preserve">Pat </w:t>
      </w:r>
      <w:proofErr w:type="spellStart"/>
      <w:r>
        <w:rPr>
          <w:color w:val="333333"/>
          <w:lang w:eastAsia="ja-JP"/>
        </w:rPr>
        <w:t>ch</w:t>
      </w:r>
      <w:proofErr w:type="spellEnd"/>
      <w:r>
        <w:rPr>
          <w:color w:val="333333"/>
          <w:lang w:eastAsia="ja-JP"/>
        </w:rPr>
        <w:t>を</w:t>
      </w:r>
      <w:r>
        <w:rPr>
          <w:color w:val="333333"/>
          <w:spacing w:val="8"/>
          <w:lang w:eastAsia="ja-JP"/>
        </w:rPr>
        <w:t>提出して、</w:t>
      </w:r>
      <w:r>
        <w:rPr>
          <w:color w:val="333333"/>
          <w:spacing w:val="3"/>
          <w:lang w:eastAsia="ja-JP"/>
        </w:rPr>
        <w:t>レポートに追加したり貢献したりすることができます。 あなたにとっての小さな一歩は、中国のオープンソースコミュニティ全体にとっての大きな一歩です。</w:t>
      </w:r>
    </w:p>
    <w:p w14:paraId="77982637" w14:textId="77777777" w:rsidR="000C546D" w:rsidRDefault="000C546D" w:rsidP="000C546D">
      <w:pPr>
        <w:pStyle w:val="af5"/>
        <w:spacing w:before="1"/>
        <w:rPr>
          <w:sz w:val="17"/>
          <w:lang w:eastAsia="ja-JP"/>
        </w:rPr>
      </w:pPr>
    </w:p>
    <w:p w14:paraId="22FF13AD" w14:textId="148E5E3B" w:rsidR="000C546D" w:rsidRDefault="000C546D" w:rsidP="000C546D">
      <w:pPr>
        <w:pStyle w:val="af5"/>
        <w:spacing w:line="218" w:lineRule="auto"/>
        <w:ind w:left="193" w:right="208"/>
        <w:rPr>
          <w:rFonts w:eastAsiaTheme="minorEastAsia"/>
          <w:color w:val="333333"/>
          <w:spacing w:val="3"/>
          <w:lang w:eastAsia="ja-JP"/>
        </w:rPr>
      </w:pPr>
      <w:r>
        <w:rPr>
          <w:color w:val="333333"/>
          <w:spacing w:val="3"/>
          <w:lang w:eastAsia="ja-JP"/>
        </w:rPr>
        <w:t>オープンソースの分野でお招きした専門家の皆様、特に</w:t>
      </w:r>
      <w:r>
        <w:rPr>
          <w:color w:val="333333"/>
          <w:spacing w:val="3"/>
          <w:w w:val="105"/>
          <w:lang w:eastAsia="ja-JP"/>
        </w:rPr>
        <w:t>研究にご</w:t>
      </w:r>
      <w:r>
        <w:rPr>
          <w:color w:val="333333"/>
          <w:spacing w:val="3"/>
          <w:lang w:eastAsia="ja-JP"/>
        </w:rPr>
        <w:t>参加いただいた皆様に感謝いたします。</w:t>
      </w:r>
    </w:p>
    <w:p w14:paraId="34C1C105" w14:textId="0816B084" w:rsidR="00D80D54" w:rsidRDefault="00D80D54" w:rsidP="000C546D">
      <w:pPr>
        <w:pStyle w:val="af5"/>
        <w:spacing w:line="218" w:lineRule="auto"/>
        <w:ind w:left="193" w:right="208"/>
        <w:rPr>
          <w:rFonts w:eastAsiaTheme="minorEastAsia"/>
          <w:color w:val="333333"/>
          <w:spacing w:val="3"/>
          <w:lang w:eastAsia="ja-JP"/>
        </w:rPr>
      </w:pPr>
    </w:p>
    <w:p w14:paraId="697E674E" w14:textId="58900297" w:rsidR="00D80D54" w:rsidRDefault="00D80D54" w:rsidP="00D80D54">
      <w:pPr>
        <w:pStyle w:val="af5"/>
        <w:spacing w:line="218" w:lineRule="auto"/>
        <w:ind w:left="193" w:right="208"/>
        <w:rPr>
          <w:rFonts w:eastAsiaTheme="minorEastAsia"/>
          <w:lang w:eastAsia="ja-JP"/>
        </w:rPr>
      </w:pPr>
      <w:r>
        <w:rPr>
          <w:rFonts w:eastAsiaTheme="minorEastAsia" w:hint="eastAsia"/>
          <w:lang w:eastAsia="ja-JP"/>
        </w:rPr>
        <w:t>このレポート　アンケート編に貢献してくれたメンバー：</w:t>
      </w:r>
      <w:r w:rsidRPr="00D80D54">
        <w:rPr>
          <w:rFonts w:ascii="游明朝" w:eastAsia="游明朝" w:hAnsi="游明朝" w:cs="游明朝" w:hint="eastAsia"/>
          <w:lang w:eastAsia="ja-JP"/>
        </w:rPr>
        <w:t>夏⼩雅，宁</w:t>
      </w:r>
      <w:r w:rsidRPr="00D80D54">
        <w:rPr>
          <w:rFonts w:ascii="SimSun" w:eastAsia="SimSun" w:hAnsi="SimSun" w:cs="SimSun" w:hint="eastAsia"/>
          <w:lang w:eastAsia="ja-JP"/>
        </w:rPr>
        <w:t>泽</w:t>
      </w:r>
      <w:r w:rsidRPr="00D80D54">
        <w:rPr>
          <w:rFonts w:ascii="游明朝" w:eastAsia="游明朝" w:hAnsi="游明朝" w:cs="游明朝" w:hint="eastAsia"/>
          <w:lang w:eastAsia="ja-JP"/>
        </w:rPr>
        <w:t>欣</w:t>
      </w:r>
      <w:r>
        <w:rPr>
          <w:rFonts w:ascii="游明朝" w:eastAsia="游明朝" w:hAnsi="游明朝" w:cs="游明朝"/>
          <w:lang w:eastAsia="ja-JP"/>
        </w:rPr>
        <w:br/>
      </w:r>
      <w:r>
        <w:rPr>
          <w:rFonts w:ascii="游明朝" w:eastAsia="游明朝" w:hAnsi="游明朝" w:cs="游明朝" w:hint="eastAsia"/>
          <w:lang w:eastAsia="ja-JP"/>
        </w:rPr>
        <w:t>コミュニティーパートナー</w:t>
      </w:r>
      <w:r>
        <w:rPr>
          <w:rFonts w:eastAsiaTheme="minorEastAsia" w:hint="eastAsia"/>
          <w:lang w:eastAsia="ja-JP"/>
        </w:rPr>
        <w:t>：</w:t>
      </w:r>
      <w:r w:rsidRPr="00D80D54">
        <w:rPr>
          <w:rFonts w:eastAsiaTheme="minorEastAsia"/>
          <w:lang w:eastAsia="ja-JP"/>
        </w:rPr>
        <w:t>X-lab</w:t>
      </w:r>
      <w:r w:rsidRPr="00D80D54">
        <w:rPr>
          <w:rFonts w:eastAsiaTheme="minorEastAsia"/>
          <w:lang w:eastAsia="ja-JP"/>
        </w:rPr>
        <w:t>，</w:t>
      </w:r>
      <w:proofErr w:type="spellStart"/>
      <w:r w:rsidRPr="00D80D54">
        <w:rPr>
          <w:rFonts w:eastAsiaTheme="minorEastAsia"/>
          <w:lang w:eastAsia="ja-JP"/>
        </w:rPr>
        <w:t>Gitee</w:t>
      </w:r>
      <w:proofErr w:type="spellEnd"/>
      <w:r w:rsidRPr="00D80D54">
        <w:rPr>
          <w:rFonts w:eastAsiaTheme="minorEastAsia"/>
          <w:lang w:eastAsia="ja-JP"/>
        </w:rPr>
        <w:t>，</w:t>
      </w:r>
      <w:proofErr w:type="spellStart"/>
      <w:r>
        <w:rPr>
          <w:rFonts w:eastAsiaTheme="minorEastAsia" w:hint="eastAsia"/>
          <w:lang w:eastAsia="ja-JP"/>
        </w:rPr>
        <w:t>M</w:t>
      </w:r>
      <w:r>
        <w:rPr>
          <w:rFonts w:eastAsiaTheme="minorEastAsia"/>
          <w:lang w:eastAsia="ja-JP"/>
        </w:rPr>
        <w:t>icroSoft</w:t>
      </w:r>
      <w:proofErr w:type="spellEnd"/>
      <w:r w:rsidRPr="00D80D54">
        <w:rPr>
          <w:rFonts w:eastAsiaTheme="minorEastAsia"/>
          <w:lang w:eastAsia="ja-JP"/>
        </w:rPr>
        <w:t xml:space="preserve"> Reacto</w:t>
      </w:r>
      <w:r>
        <w:rPr>
          <w:rFonts w:eastAsiaTheme="minorEastAsia" w:hint="eastAsia"/>
          <w:lang w:eastAsia="ja-JP"/>
        </w:rPr>
        <w:t>r</w:t>
      </w:r>
      <w:r>
        <w:rPr>
          <w:rFonts w:eastAsiaTheme="minorEastAsia" w:hint="eastAsia"/>
          <w:lang w:eastAsia="ja-JP"/>
        </w:rPr>
        <w:t>に心から感謝します。</w:t>
      </w:r>
    </w:p>
    <w:p w14:paraId="27C039DE" w14:textId="1478B96A" w:rsidR="00D80D54" w:rsidRDefault="00D80D54" w:rsidP="00D80D54">
      <w:pPr>
        <w:pStyle w:val="af5"/>
        <w:spacing w:line="218" w:lineRule="auto"/>
        <w:ind w:left="193" w:right="208"/>
        <w:rPr>
          <w:rFonts w:eastAsiaTheme="minorEastAsia"/>
          <w:lang w:eastAsia="ja-JP"/>
        </w:rPr>
      </w:pPr>
    </w:p>
    <w:p w14:paraId="766DE116" w14:textId="7060F111" w:rsidR="00D80D54" w:rsidRDefault="00D80D54" w:rsidP="00D80D54">
      <w:pPr>
        <w:pStyle w:val="af5"/>
        <w:spacing w:line="218" w:lineRule="auto"/>
        <w:ind w:left="193" w:right="208"/>
        <w:rPr>
          <w:rFonts w:eastAsiaTheme="minorEastAsia"/>
          <w:lang w:eastAsia="ja-JP"/>
        </w:rPr>
      </w:pPr>
    </w:p>
    <w:p w14:paraId="520CFE8E" w14:textId="26E1CA5B" w:rsidR="00D80D54" w:rsidRPr="00D80D54" w:rsidRDefault="00D80D54" w:rsidP="00D80D54">
      <w:pPr>
        <w:pStyle w:val="af5"/>
        <w:spacing w:line="218" w:lineRule="auto"/>
        <w:ind w:left="193" w:right="208"/>
        <w:rPr>
          <w:rFonts w:eastAsia="DengXian"/>
          <w:lang w:eastAsia="ja-JP"/>
        </w:rPr>
      </w:pPr>
      <w:r>
        <w:rPr>
          <w:rFonts w:eastAsiaTheme="minorEastAsia" w:hint="eastAsia"/>
          <w:lang w:eastAsia="ja-JP"/>
        </w:rPr>
        <w:t>翻訳：高須正和</w:t>
      </w:r>
    </w:p>
    <w:p w14:paraId="2EA2ABE4" w14:textId="4DAFF0BB" w:rsidR="000C546D" w:rsidRDefault="000C546D" w:rsidP="000C546D">
      <w:pPr>
        <w:pStyle w:val="af5"/>
        <w:spacing w:before="3"/>
        <w:rPr>
          <w:sz w:val="25"/>
          <w:lang w:eastAsia="ja-JP"/>
        </w:rPr>
      </w:pPr>
      <w:r>
        <w:rPr>
          <w:noProof/>
        </w:rPr>
        <mc:AlternateContent>
          <mc:Choice Requires="wps">
            <w:drawing>
              <wp:anchor distT="0" distB="0" distL="0" distR="0" simplePos="0" relativeHeight="251679744" behindDoc="1" locked="0" layoutInCell="1" allowOverlap="1" wp14:anchorId="205CCB6A" wp14:editId="5955DA98">
                <wp:simplePos x="0" y="0"/>
                <wp:positionH relativeFrom="page">
                  <wp:posOffset>1189990</wp:posOffset>
                </wp:positionH>
                <wp:positionV relativeFrom="paragraph">
                  <wp:posOffset>323850</wp:posOffset>
                </wp:positionV>
                <wp:extent cx="5143500" cy="1270"/>
                <wp:effectExtent l="0" t="0" r="0" b="0"/>
                <wp:wrapTopAndBottom/>
                <wp:docPr id="37" name="フリーフォーム: 図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9E9EB" id="フリーフォーム: 図形 37" o:spid="_x0000_s1026" style="position:absolute;left:0;text-align:left;margin-left:93.7pt;margin-top:25.5pt;width:40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Br4q2WxAIAALo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5168A527" w14:textId="38DFFD00" w:rsidR="006C2387" w:rsidRDefault="006C2387">
      <w:pPr>
        <w:rPr>
          <w:rFonts w:ascii="Microsoft YaHei" w:hAnsi="Microsoft YaHei" w:cs="Microsoft YaHei"/>
          <w:sz w:val="19"/>
          <w:szCs w:val="19"/>
        </w:rPr>
      </w:pPr>
      <w:r>
        <w:br w:type="page"/>
      </w:r>
    </w:p>
    <w:p w14:paraId="03F9C697" w14:textId="1ED21AC8" w:rsidR="00CD2F9D" w:rsidRDefault="00170EE2" w:rsidP="00170EE2">
      <w:pPr>
        <w:pStyle w:val="1"/>
      </w:pPr>
      <w:r>
        <w:rPr>
          <w:rFonts w:hint="eastAsia"/>
        </w:rPr>
        <w:t>二.</w:t>
      </w:r>
      <w:r>
        <w:t>GitHub</w:t>
      </w:r>
      <w:r>
        <w:rPr>
          <w:rFonts w:hint="eastAsia"/>
        </w:rPr>
        <w:t>データ編</w:t>
      </w:r>
    </w:p>
    <w:p w14:paraId="4A5A7BFE" w14:textId="02E62B24" w:rsidR="007A5CDE" w:rsidRDefault="007A5CDE" w:rsidP="007A5CDE">
      <w:pPr>
        <w:pStyle w:val="2"/>
      </w:pPr>
      <w:r>
        <w:rPr>
          <w:rFonts w:hint="eastAsia"/>
        </w:rPr>
        <w:t>1</w:t>
      </w:r>
      <w:r>
        <w:t>.</w:t>
      </w:r>
      <w:r>
        <w:rPr>
          <w:rFonts w:hint="eastAsia"/>
        </w:rPr>
        <w:t>概要</w:t>
      </w:r>
    </w:p>
    <w:p w14:paraId="5311A5F2" w14:textId="40D2076C" w:rsidR="007A5CDE" w:rsidRPr="007A5CDE" w:rsidRDefault="007A5CDE" w:rsidP="007A5CDE">
      <w:pPr>
        <w:pStyle w:val="3"/>
      </w:pPr>
      <w:r>
        <w:t xml:space="preserve">1.1 </w:t>
      </w:r>
      <w:r>
        <w:rPr>
          <w:rFonts w:hint="eastAsia"/>
        </w:rPr>
        <w:t>背景</w:t>
      </w:r>
    </w:p>
    <w:p w14:paraId="3B5484B2" w14:textId="19401461" w:rsidR="00553837" w:rsidRDefault="00553837" w:rsidP="00553837">
      <w:r>
        <w:rPr>
          <w:rFonts w:hint="eastAsia"/>
        </w:rPr>
        <w:t>ここでは</w:t>
      </w:r>
      <w:r>
        <w:t>GitHub全体のイベントログを統計解析に利用しています（2020年は</w:t>
      </w:r>
      <w:r w:rsidRPr="00553837">
        <w:rPr>
          <w:color w:val="FF0000"/>
        </w:rPr>
        <w:t>8億7,400万件</w:t>
      </w:r>
      <w:r>
        <w:t>）が、2019年の5億4,600万件から約</w:t>
      </w:r>
      <w:r w:rsidRPr="00553837">
        <w:rPr>
          <w:color w:val="FF0000"/>
        </w:rPr>
        <w:t>60%</w:t>
      </w:r>
      <w:r>
        <w:t>増加しています。分析項目の一部にラベルを付け、中国国内の開発者や組織を選定し、科学的な数理モデルを構築して分析を行</w:t>
      </w:r>
      <w:r>
        <w:rPr>
          <w:rFonts w:hint="eastAsia"/>
        </w:rPr>
        <w:t>いました。</w:t>
      </w:r>
    </w:p>
    <w:p w14:paraId="34737A0E" w14:textId="77777777" w:rsidR="00553837" w:rsidRDefault="00553837" w:rsidP="00553837"/>
    <w:p w14:paraId="7D5A2DDD" w14:textId="71F15D75" w:rsidR="00170EE2" w:rsidRDefault="00553837" w:rsidP="00553837">
      <w:r>
        <w:rPr>
          <w:rFonts w:hint="eastAsia"/>
        </w:rPr>
        <w:t>開発者とプロジェクトのうちアクティブなものを定義しました。</w:t>
      </w:r>
      <w:r>
        <w:t>2020年のアクティブなプロジェクトの総数は約</w:t>
      </w:r>
      <w:r w:rsidRPr="00D35244">
        <w:rPr>
          <w:color w:val="FF0000"/>
        </w:rPr>
        <w:t>5</w:t>
      </w:r>
      <w:r w:rsidR="00D35244" w:rsidRPr="00D35244">
        <w:rPr>
          <w:color w:val="FF0000"/>
        </w:rPr>
        <w:t>,373</w:t>
      </w:r>
      <w:r w:rsidRPr="00D35244">
        <w:rPr>
          <w:color w:val="FF0000"/>
        </w:rPr>
        <w:t>万件</w:t>
      </w:r>
      <w:r>
        <w:t>で、2019年の約3</w:t>
      </w:r>
      <w:r w:rsidR="00D35244">
        <w:t>,</w:t>
      </w:r>
      <w:r>
        <w:t>972万件から</w:t>
      </w:r>
      <w:r w:rsidRPr="00D35244">
        <w:rPr>
          <w:color w:val="FF0000"/>
        </w:rPr>
        <w:t>35.3%増</w:t>
      </w:r>
      <w:r>
        <w:t>、2020年のGitHub上の開発者総数は</w:t>
      </w:r>
      <w:r w:rsidR="00D35244" w:rsidRPr="00D35244">
        <w:rPr>
          <w:color w:val="FF0000"/>
        </w:rPr>
        <w:t>5600</w:t>
      </w:r>
      <w:r w:rsidR="00D35244" w:rsidRPr="00D35244">
        <w:rPr>
          <w:rFonts w:hint="eastAsia"/>
          <w:color w:val="FF0000"/>
        </w:rPr>
        <w:t>万人</w:t>
      </w:r>
      <w:r w:rsidR="00D35244">
        <w:rPr>
          <w:rFonts w:hint="eastAsia"/>
        </w:rPr>
        <w:t>以上、</w:t>
      </w:r>
      <w:r>
        <w:rPr>
          <w:rFonts w:hint="eastAsia"/>
        </w:rPr>
        <w:t>総アクティブ開発者数は約</w:t>
      </w:r>
      <w:r w:rsidRPr="00D35244">
        <w:rPr>
          <w:color w:val="FF0000"/>
        </w:rPr>
        <w:t>1</w:t>
      </w:r>
      <w:r w:rsidR="00D35244" w:rsidRPr="00D35244">
        <w:rPr>
          <w:rFonts w:hint="eastAsia"/>
          <w:color w:val="FF0000"/>
        </w:rPr>
        <w:t>,</w:t>
      </w:r>
      <w:r w:rsidRPr="00D35244">
        <w:rPr>
          <w:color w:val="FF0000"/>
        </w:rPr>
        <w:t>446万人</w:t>
      </w:r>
      <w:r>
        <w:t>で、2019年の約1119万人と比較して約</w:t>
      </w:r>
      <w:r w:rsidRPr="00D35244">
        <w:rPr>
          <w:color w:val="FF0000"/>
        </w:rPr>
        <w:t>21.2％の増加</w:t>
      </w:r>
      <w:r>
        <w:t>となりました。</w:t>
      </w:r>
    </w:p>
    <w:p w14:paraId="539B3D1A" w14:textId="54739EF0" w:rsidR="007A5CDE" w:rsidRDefault="007A5CDE" w:rsidP="00553837"/>
    <w:p w14:paraId="72A53BD2" w14:textId="11FC5AFE" w:rsidR="007A5CDE" w:rsidRDefault="007A5CDE" w:rsidP="007A5CDE">
      <w:pPr>
        <w:pStyle w:val="3"/>
      </w:pPr>
      <w:r>
        <w:rPr>
          <w:rFonts w:hint="eastAsia"/>
        </w:rPr>
        <w:t>1</w:t>
      </w:r>
      <w:r>
        <w:t xml:space="preserve">.2 </w:t>
      </w:r>
      <w:r>
        <w:rPr>
          <w:rFonts w:hint="eastAsia"/>
        </w:rPr>
        <w:t>指標解説</w:t>
      </w:r>
    </w:p>
    <w:tbl>
      <w:tblPr>
        <w:tblStyle w:val="TableNormal"/>
        <w:tblW w:w="0" w:type="auto"/>
        <w:tblInd w:w="208" w:type="dxa"/>
        <w:tblBorders>
          <w:top w:val="single" w:sz="6" w:space="0" w:color="D5D5D5"/>
          <w:left w:val="single" w:sz="6" w:space="0" w:color="D5D5D5"/>
          <w:bottom w:val="single" w:sz="6" w:space="0" w:color="D5D5D5"/>
          <w:right w:val="single" w:sz="6" w:space="0" w:color="D5D5D5"/>
          <w:insideH w:val="single" w:sz="6" w:space="0" w:color="D5D5D5"/>
          <w:insideV w:val="single" w:sz="6" w:space="0" w:color="D5D5D5"/>
        </w:tblBorders>
        <w:tblLayout w:type="fixed"/>
        <w:tblLook w:val="01E0" w:firstRow="1" w:lastRow="1" w:firstColumn="1" w:lastColumn="1" w:noHBand="0" w:noVBand="0"/>
      </w:tblPr>
      <w:tblGrid>
        <w:gridCol w:w="2779"/>
        <w:gridCol w:w="5082"/>
      </w:tblGrid>
      <w:tr w:rsidR="00F44B09" w14:paraId="497E79FC" w14:textId="77777777" w:rsidTr="00BA240B">
        <w:trPr>
          <w:trHeight w:val="382"/>
        </w:trPr>
        <w:tc>
          <w:tcPr>
            <w:tcW w:w="2779" w:type="dxa"/>
          </w:tcPr>
          <w:p w14:paraId="21A14970" w14:textId="7183BF86" w:rsidR="00F44B09" w:rsidRDefault="00F44B09" w:rsidP="00BA240B">
            <w:pPr>
              <w:pStyle w:val="TableParagraph"/>
              <w:rPr>
                <w:sz w:val="19"/>
              </w:rPr>
            </w:pPr>
            <w:r>
              <w:rPr>
                <w:rFonts w:asciiTheme="minorEastAsia" w:eastAsiaTheme="minorEastAsia" w:hAnsiTheme="minorEastAsia" w:hint="eastAsia"/>
                <w:color w:val="494949"/>
                <w:sz w:val="19"/>
                <w:lang w:eastAsia="ja-JP"/>
              </w:rPr>
              <w:t>指標</w:t>
            </w:r>
          </w:p>
        </w:tc>
        <w:tc>
          <w:tcPr>
            <w:tcW w:w="5082" w:type="dxa"/>
          </w:tcPr>
          <w:p w14:paraId="438B13AC" w14:textId="1E638377" w:rsidR="00F44B09" w:rsidRDefault="00F44B09" w:rsidP="00BA240B">
            <w:pPr>
              <w:pStyle w:val="TableParagraph"/>
              <w:rPr>
                <w:sz w:val="19"/>
              </w:rPr>
            </w:pPr>
            <w:r>
              <w:rPr>
                <w:rFonts w:asciiTheme="minorEastAsia" w:eastAsiaTheme="minorEastAsia" w:hAnsiTheme="minorEastAsia" w:hint="eastAsia"/>
                <w:color w:val="494949"/>
                <w:sz w:val="19"/>
                <w:lang w:eastAsia="ja-JP"/>
              </w:rPr>
              <w:t>解説</w:t>
            </w:r>
          </w:p>
        </w:tc>
      </w:tr>
      <w:tr w:rsidR="00F44B09" w14:paraId="41B7F421" w14:textId="77777777" w:rsidTr="00BA240B">
        <w:trPr>
          <w:trHeight w:val="382"/>
        </w:trPr>
        <w:tc>
          <w:tcPr>
            <w:tcW w:w="2779" w:type="dxa"/>
          </w:tcPr>
          <w:p w14:paraId="141AA3D9" w14:textId="77777777" w:rsidR="00F44B09" w:rsidRDefault="00F44B09" w:rsidP="00BA240B">
            <w:pPr>
              <w:pStyle w:val="TableParagraph"/>
              <w:rPr>
                <w:sz w:val="19"/>
              </w:rPr>
            </w:pPr>
            <w:r>
              <w:rPr>
                <w:color w:val="494949"/>
                <w:sz w:val="19"/>
              </w:rPr>
              <w:t>language</w:t>
            </w:r>
          </w:p>
        </w:tc>
        <w:tc>
          <w:tcPr>
            <w:tcW w:w="5082" w:type="dxa"/>
          </w:tcPr>
          <w:p w14:paraId="5D0C7381" w14:textId="34E9E077"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そのプロジェクトの解説に使われた言語</w:t>
            </w:r>
          </w:p>
        </w:tc>
      </w:tr>
      <w:tr w:rsidR="00F44B09" w14:paraId="04D313DD" w14:textId="77777777" w:rsidTr="00BA240B">
        <w:trPr>
          <w:trHeight w:val="382"/>
        </w:trPr>
        <w:tc>
          <w:tcPr>
            <w:tcW w:w="2779" w:type="dxa"/>
          </w:tcPr>
          <w:p w14:paraId="491D6EC7" w14:textId="0F2E2A15" w:rsidR="00F44B09" w:rsidRDefault="00F44B09" w:rsidP="00BA240B">
            <w:pPr>
              <w:pStyle w:val="TableParagraph"/>
              <w:rPr>
                <w:sz w:val="19"/>
              </w:rPr>
            </w:pPr>
            <w:r>
              <w:rPr>
                <w:color w:val="494949"/>
                <w:sz w:val="19"/>
              </w:rPr>
              <w:t>activity</w:t>
            </w:r>
          </w:p>
        </w:tc>
        <w:tc>
          <w:tcPr>
            <w:tcW w:w="5082" w:type="dxa"/>
          </w:tcPr>
          <w:p w14:paraId="092FAB80" w14:textId="77DE7245"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プロジェクトアクティブ度</w:t>
            </w:r>
            <w:r>
              <w:rPr>
                <w:color w:val="494949"/>
                <w:sz w:val="19"/>
                <w:lang w:eastAsia="ja-JP"/>
              </w:rPr>
              <w:t>（</w:t>
            </w:r>
            <w:r>
              <w:rPr>
                <w:rFonts w:asciiTheme="minorEastAsia" w:eastAsiaTheme="minorEastAsia" w:hAnsiTheme="minorEastAsia" w:hint="eastAsia"/>
                <w:color w:val="494949"/>
                <w:sz w:val="19"/>
                <w:lang w:eastAsia="ja-JP"/>
              </w:rPr>
              <w:t>重み付けを計算</w:t>
            </w:r>
            <w:r>
              <w:rPr>
                <w:color w:val="494949"/>
                <w:sz w:val="19"/>
                <w:lang w:eastAsia="ja-JP"/>
              </w:rPr>
              <w:t>）</w:t>
            </w:r>
          </w:p>
        </w:tc>
      </w:tr>
      <w:tr w:rsidR="00F44B09" w14:paraId="0C3C8395" w14:textId="77777777" w:rsidTr="00BA240B">
        <w:trPr>
          <w:trHeight w:val="382"/>
        </w:trPr>
        <w:tc>
          <w:tcPr>
            <w:tcW w:w="2779" w:type="dxa"/>
          </w:tcPr>
          <w:p w14:paraId="30ADA7E7" w14:textId="77777777" w:rsidR="00F44B09" w:rsidRDefault="00F44B09" w:rsidP="00BA240B">
            <w:pPr>
              <w:pStyle w:val="TableParagraph"/>
              <w:rPr>
                <w:sz w:val="19"/>
              </w:rPr>
            </w:pPr>
            <w:proofErr w:type="spellStart"/>
            <w:r>
              <w:rPr>
                <w:color w:val="494949"/>
                <w:sz w:val="19"/>
              </w:rPr>
              <w:t>developer_count</w:t>
            </w:r>
            <w:proofErr w:type="spellEnd"/>
          </w:p>
        </w:tc>
        <w:tc>
          <w:tcPr>
            <w:tcW w:w="5082" w:type="dxa"/>
          </w:tcPr>
          <w:p w14:paraId="110F1F9D" w14:textId="68059AAA"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プロジェクトにコントリビュートした開発者数</w:t>
            </w:r>
          </w:p>
        </w:tc>
      </w:tr>
      <w:tr w:rsidR="00F44B09" w14:paraId="77886794" w14:textId="77777777" w:rsidTr="00BA240B">
        <w:trPr>
          <w:trHeight w:val="382"/>
        </w:trPr>
        <w:tc>
          <w:tcPr>
            <w:tcW w:w="2779" w:type="dxa"/>
          </w:tcPr>
          <w:p w14:paraId="0890B1CA" w14:textId="77777777" w:rsidR="00F44B09" w:rsidRDefault="00F44B09" w:rsidP="00BA240B">
            <w:pPr>
              <w:pStyle w:val="TableParagraph"/>
              <w:rPr>
                <w:sz w:val="19"/>
              </w:rPr>
            </w:pPr>
            <w:proofErr w:type="spellStart"/>
            <w:r>
              <w:rPr>
                <w:color w:val="494949"/>
                <w:sz w:val="19"/>
              </w:rPr>
              <w:t>issue_comment</w:t>
            </w:r>
            <w:proofErr w:type="spellEnd"/>
          </w:p>
        </w:tc>
        <w:tc>
          <w:tcPr>
            <w:tcW w:w="5082" w:type="dxa"/>
          </w:tcPr>
          <w:p w14:paraId="320150E0" w14:textId="11F98860" w:rsidR="00F44B09" w:rsidRPr="00F44B09" w:rsidRDefault="00F44B09" w:rsidP="00F44B09">
            <w:pPr>
              <w:pStyle w:val="TableParagraph"/>
              <w:rPr>
                <w:rFonts w:eastAsiaTheme="minorEastAsia"/>
                <w:color w:val="494949"/>
                <w:sz w:val="19"/>
                <w:lang w:eastAsia="ja-JP"/>
              </w:rPr>
            </w:pPr>
            <w:r>
              <w:rPr>
                <w:rFonts w:asciiTheme="minorEastAsia" w:eastAsiaTheme="minorEastAsia" w:hAnsiTheme="minorEastAsia" w:hint="eastAsia"/>
                <w:color w:val="494949"/>
                <w:sz w:val="19"/>
                <w:lang w:eastAsia="ja-JP"/>
              </w:rPr>
              <w:t>Issueと</w:t>
            </w:r>
            <w:r>
              <w:rPr>
                <w:rFonts w:eastAsiaTheme="minorEastAsia"/>
                <w:color w:val="494949"/>
                <w:sz w:val="19"/>
                <w:lang w:eastAsia="ja-JP"/>
              </w:rPr>
              <w:t>Pull Request(</w:t>
            </w:r>
            <w:r>
              <w:rPr>
                <w:rFonts w:eastAsiaTheme="minorEastAsia" w:hint="eastAsia"/>
                <w:color w:val="494949"/>
                <w:sz w:val="19"/>
                <w:lang w:eastAsia="ja-JP"/>
              </w:rPr>
              <w:t>以下</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の総数</w:t>
            </w:r>
          </w:p>
        </w:tc>
      </w:tr>
      <w:tr w:rsidR="00F44B09" w14:paraId="0E55868E" w14:textId="77777777" w:rsidTr="00BA240B">
        <w:trPr>
          <w:trHeight w:val="382"/>
        </w:trPr>
        <w:tc>
          <w:tcPr>
            <w:tcW w:w="2779" w:type="dxa"/>
          </w:tcPr>
          <w:p w14:paraId="46FAA089" w14:textId="77777777" w:rsidR="00F44B09" w:rsidRDefault="00F44B09" w:rsidP="00BA240B">
            <w:pPr>
              <w:pStyle w:val="TableParagraph"/>
              <w:rPr>
                <w:sz w:val="19"/>
              </w:rPr>
            </w:pPr>
            <w:proofErr w:type="spellStart"/>
            <w:r>
              <w:rPr>
                <w:color w:val="494949"/>
                <w:sz w:val="19"/>
              </w:rPr>
              <w:t>open_issue</w:t>
            </w:r>
            <w:proofErr w:type="spellEnd"/>
          </w:p>
        </w:tc>
        <w:tc>
          <w:tcPr>
            <w:tcW w:w="5082" w:type="dxa"/>
          </w:tcPr>
          <w:p w14:paraId="17ED86B5" w14:textId="112B5F05"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年の</w:t>
            </w:r>
            <w:r>
              <w:rPr>
                <w:rFonts w:eastAsiaTheme="minorEastAsia" w:hint="eastAsia"/>
                <w:color w:val="494949"/>
                <w:sz w:val="19"/>
                <w:lang w:eastAsia="ja-JP"/>
              </w:rPr>
              <w:t>i</w:t>
            </w:r>
            <w:r>
              <w:rPr>
                <w:rFonts w:eastAsiaTheme="minorEastAsia"/>
                <w:color w:val="494949"/>
                <w:sz w:val="19"/>
                <w:lang w:eastAsia="ja-JP"/>
              </w:rPr>
              <w:t>ssue</w:t>
            </w:r>
            <w:r>
              <w:rPr>
                <w:rFonts w:eastAsiaTheme="minorEastAsia" w:hint="eastAsia"/>
                <w:color w:val="494949"/>
                <w:sz w:val="19"/>
                <w:lang w:eastAsia="ja-JP"/>
              </w:rPr>
              <w:t>総数</w:t>
            </w:r>
          </w:p>
        </w:tc>
      </w:tr>
      <w:tr w:rsidR="00F44B09" w14:paraId="1C9A1827" w14:textId="77777777" w:rsidTr="00BA240B">
        <w:trPr>
          <w:trHeight w:val="382"/>
        </w:trPr>
        <w:tc>
          <w:tcPr>
            <w:tcW w:w="2779" w:type="dxa"/>
          </w:tcPr>
          <w:p w14:paraId="02179CED" w14:textId="77777777" w:rsidR="00F44B09" w:rsidRDefault="00F44B09" w:rsidP="00BA240B">
            <w:pPr>
              <w:pStyle w:val="TableParagraph"/>
              <w:rPr>
                <w:sz w:val="19"/>
              </w:rPr>
            </w:pPr>
            <w:proofErr w:type="spellStart"/>
            <w:r>
              <w:rPr>
                <w:color w:val="494949"/>
                <w:sz w:val="19"/>
              </w:rPr>
              <w:t>open_pull</w:t>
            </w:r>
            <w:proofErr w:type="spellEnd"/>
          </w:p>
        </w:tc>
        <w:tc>
          <w:tcPr>
            <w:tcW w:w="5082" w:type="dxa"/>
          </w:tcPr>
          <w:p w14:paraId="5EEBF16F" w14:textId="4F0AB0B0"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年の</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総数</w:t>
            </w:r>
          </w:p>
        </w:tc>
      </w:tr>
      <w:tr w:rsidR="00F44B09" w14:paraId="1405DE69" w14:textId="77777777" w:rsidTr="00BA240B">
        <w:trPr>
          <w:trHeight w:val="382"/>
        </w:trPr>
        <w:tc>
          <w:tcPr>
            <w:tcW w:w="2779" w:type="dxa"/>
          </w:tcPr>
          <w:p w14:paraId="5E9D5F11" w14:textId="77777777" w:rsidR="00F44B09" w:rsidRDefault="00F44B09" w:rsidP="00BA240B">
            <w:pPr>
              <w:pStyle w:val="TableParagraph"/>
              <w:rPr>
                <w:sz w:val="19"/>
              </w:rPr>
            </w:pPr>
            <w:proofErr w:type="spellStart"/>
            <w:r>
              <w:rPr>
                <w:color w:val="494949"/>
                <w:sz w:val="19"/>
              </w:rPr>
              <w:t>pull_review_comment</w:t>
            </w:r>
            <w:proofErr w:type="spellEnd"/>
          </w:p>
        </w:tc>
        <w:tc>
          <w:tcPr>
            <w:tcW w:w="5082" w:type="dxa"/>
          </w:tcPr>
          <w:p w14:paraId="5654F347" w14:textId="6563C794" w:rsidR="00F44B09" w:rsidRPr="00F44B09" w:rsidRDefault="00F44B09" w:rsidP="00BA240B">
            <w:pPr>
              <w:pStyle w:val="TableParagraph"/>
              <w:rPr>
                <w:rFonts w:eastAsiaTheme="minorEastAsia"/>
                <w:sz w:val="19"/>
                <w:lang w:eastAsia="ja-JP"/>
              </w:rPr>
            </w:pPr>
            <w:r>
              <w:rPr>
                <w:rFonts w:eastAsiaTheme="minorEastAsia"/>
                <w:color w:val="494949"/>
                <w:sz w:val="19"/>
                <w:lang w:eastAsia="ja-JP"/>
              </w:rPr>
              <w:t>2020</w:t>
            </w:r>
            <w:r>
              <w:rPr>
                <w:rFonts w:eastAsiaTheme="minorEastAsia" w:hint="eastAsia"/>
                <w:color w:val="494949"/>
                <w:sz w:val="19"/>
                <w:lang w:eastAsia="ja-JP"/>
              </w:rPr>
              <w:t>年の</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についてのレビューコメント総数</w:t>
            </w:r>
          </w:p>
        </w:tc>
      </w:tr>
      <w:tr w:rsidR="00F44B09" w14:paraId="53FA6884" w14:textId="77777777" w:rsidTr="00BA240B">
        <w:trPr>
          <w:trHeight w:val="382"/>
        </w:trPr>
        <w:tc>
          <w:tcPr>
            <w:tcW w:w="2779" w:type="dxa"/>
          </w:tcPr>
          <w:p w14:paraId="40322009" w14:textId="77777777" w:rsidR="00F44B09" w:rsidRDefault="00F44B09" w:rsidP="00BA240B">
            <w:pPr>
              <w:pStyle w:val="TableParagraph"/>
              <w:rPr>
                <w:sz w:val="19"/>
              </w:rPr>
            </w:pPr>
            <w:proofErr w:type="spellStart"/>
            <w:r>
              <w:rPr>
                <w:color w:val="494949"/>
                <w:sz w:val="19"/>
              </w:rPr>
              <w:t>merge_pull</w:t>
            </w:r>
            <w:proofErr w:type="spellEnd"/>
          </w:p>
        </w:tc>
        <w:tc>
          <w:tcPr>
            <w:tcW w:w="5082" w:type="dxa"/>
          </w:tcPr>
          <w:p w14:paraId="5E03D475" w14:textId="0E8EA49B" w:rsidR="00F44B09" w:rsidRPr="00F44B09" w:rsidRDefault="00F44B09" w:rsidP="00BA240B">
            <w:pPr>
              <w:pStyle w:val="TableParagraph"/>
              <w:rPr>
                <w:rFonts w:eastAsiaTheme="minorEastAsia"/>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hint="eastAsia"/>
                <w:color w:val="494949"/>
                <w:w w:val="105"/>
                <w:sz w:val="19"/>
                <w:lang w:eastAsia="ja-JP"/>
              </w:rPr>
              <w:t>年にマージされた</w:t>
            </w:r>
            <w:r>
              <w:rPr>
                <w:rFonts w:eastAsiaTheme="minorEastAsia"/>
                <w:color w:val="494949"/>
                <w:w w:val="105"/>
                <w:sz w:val="19"/>
                <w:lang w:eastAsia="ja-JP"/>
              </w:rPr>
              <w:t>PR</w:t>
            </w:r>
          </w:p>
        </w:tc>
      </w:tr>
      <w:tr w:rsidR="00F44B09" w14:paraId="74331132" w14:textId="77777777" w:rsidTr="00BA240B">
        <w:trPr>
          <w:trHeight w:val="382"/>
        </w:trPr>
        <w:tc>
          <w:tcPr>
            <w:tcW w:w="2779" w:type="dxa"/>
          </w:tcPr>
          <w:p w14:paraId="48886BE4" w14:textId="211A4BDB" w:rsidR="00F44B09" w:rsidRDefault="00F44B09" w:rsidP="00BA240B">
            <w:pPr>
              <w:pStyle w:val="TableParagraph"/>
              <w:rPr>
                <w:sz w:val="19"/>
              </w:rPr>
            </w:pPr>
            <w:proofErr w:type="spellStart"/>
            <w:r>
              <w:rPr>
                <w:color w:val="494949"/>
                <w:w w:val="105"/>
                <w:sz w:val="19"/>
              </w:rPr>
              <w:t>pull_commits</w:t>
            </w:r>
            <w:proofErr w:type="spellEnd"/>
          </w:p>
        </w:tc>
        <w:tc>
          <w:tcPr>
            <w:tcW w:w="5082" w:type="dxa"/>
          </w:tcPr>
          <w:p w14:paraId="349FDECC" w14:textId="6A9CEC18"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年にコミットされた</w:t>
            </w:r>
            <w:r>
              <w:rPr>
                <w:rFonts w:eastAsiaTheme="minorEastAsia" w:hint="eastAsia"/>
                <w:color w:val="494949"/>
                <w:sz w:val="19"/>
                <w:lang w:eastAsia="ja-JP"/>
              </w:rPr>
              <w:t>P</w:t>
            </w:r>
            <w:r>
              <w:rPr>
                <w:rFonts w:eastAsiaTheme="minorEastAsia"/>
                <w:color w:val="494949"/>
                <w:sz w:val="19"/>
                <w:lang w:eastAsia="ja-JP"/>
              </w:rPr>
              <w:t>R</w:t>
            </w:r>
          </w:p>
        </w:tc>
      </w:tr>
      <w:tr w:rsidR="00F44B09" w14:paraId="0F804B52" w14:textId="77777777" w:rsidTr="00BA240B">
        <w:trPr>
          <w:trHeight w:val="382"/>
        </w:trPr>
        <w:tc>
          <w:tcPr>
            <w:tcW w:w="2779" w:type="dxa"/>
          </w:tcPr>
          <w:p w14:paraId="6627AA3E" w14:textId="08DCE30F" w:rsidR="00F44B09" w:rsidRDefault="00F44B09" w:rsidP="00BA240B">
            <w:pPr>
              <w:pStyle w:val="TableParagraph"/>
              <w:rPr>
                <w:sz w:val="19"/>
              </w:rPr>
            </w:pPr>
            <w:proofErr w:type="spellStart"/>
            <w:r>
              <w:rPr>
                <w:color w:val="494949"/>
                <w:sz w:val="19"/>
              </w:rPr>
              <w:t>pull_additions</w:t>
            </w:r>
            <w:proofErr w:type="spellEnd"/>
          </w:p>
        </w:tc>
        <w:tc>
          <w:tcPr>
            <w:tcW w:w="5082" w:type="dxa"/>
          </w:tcPr>
          <w:p w14:paraId="1ABAE8C3" w14:textId="7024BCB0" w:rsidR="00F44B09" w:rsidRPr="00F44B09" w:rsidRDefault="00F44B09" w:rsidP="00BA240B">
            <w:pPr>
              <w:pStyle w:val="TableParagraph"/>
              <w:rPr>
                <w:rFonts w:eastAsiaTheme="minorEastAsia"/>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color w:val="494949"/>
                <w:w w:val="105"/>
                <w:sz w:val="19"/>
                <w:lang w:eastAsia="ja-JP"/>
              </w:rPr>
              <w:t>年にプロジェクトに追加されたコード</w:t>
            </w:r>
          </w:p>
        </w:tc>
      </w:tr>
      <w:tr w:rsidR="00F44B09" w14:paraId="2BD4B76F" w14:textId="77777777" w:rsidTr="00BA240B">
        <w:trPr>
          <w:trHeight w:val="382"/>
        </w:trPr>
        <w:tc>
          <w:tcPr>
            <w:tcW w:w="2779" w:type="dxa"/>
          </w:tcPr>
          <w:p w14:paraId="47D65165" w14:textId="1CFF6967" w:rsidR="00F44B09" w:rsidRDefault="00F44B09" w:rsidP="00BA240B">
            <w:pPr>
              <w:pStyle w:val="TableParagraph"/>
              <w:rPr>
                <w:sz w:val="19"/>
              </w:rPr>
            </w:pPr>
            <w:proofErr w:type="spellStart"/>
            <w:r>
              <w:rPr>
                <w:color w:val="494949"/>
                <w:sz w:val="19"/>
              </w:rPr>
              <w:t>pull_deletions</w:t>
            </w:r>
            <w:proofErr w:type="spellEnd"/>
          </w:p>
        </w:tc>
        <w:tc>
          <w:tcPr>
            <w:tcW w:w="5082" w:type="dxa"/>
          </w:tcPr>
          <w:p w14:paraId="03FD69E9" w14:textId="78BF1EA9" w:rsidR="00F44B09" w:rsidRDefault="00F44B09" w:rsidP="00BA240B">
            <w:pPr>
              <w:pStyle w:val="TableParagraph"/>
              <w:rPr>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color w:val="494949"/>
                <w:w w:val="105"/>
                <w:sz w:val="19"/>
                <w:lang w:eastAsia="ja-JP"/>
              </w:rPr>
              <w:t>年にプロジェクトから削除されたコード</w:t>
            </w:r>
          </w:p>
        </w:tc>
      </w:tr>
    </w:tbl>
    <w:p w14:paraId="2F81950E" w14:textId="35818158" w:rsidR="007A5CDE" w:rsidRDefault="007A5CDE" w:rsidP="00553837"/>
    <w:p w14:paraId="444BE802" w14:textId="4AC1A161" w:rsidR="0083176F" w:rsidRDefault="0083176F" w:rsidP="0083176F">
      <w:pPr>
        <w:pStyle w:val="2"/>
      </w:pPr>
      <w:r>
        <w:rPr>
          <w:rFonts w:hint="eastAsia"/>
        </w:rPr>
        <w:t>2</w:t>
      </w:r>
      <w:r>
        <w:t>.と発見</w:t>
      </w:r>
    </w:p>
    <w:p w14:paraId="2CA3B2A3" w14:textId="62B95C67" w:rsidR="0083176F" w:rsidRDefault="0083176F" w:rsidP="0083176F">
      <w:pPr>
        <w:pStyle w:val="3"/>
      </w:pPr>
      <w:r>
        <w:rPr>
          <w:rFonts w:hint="eastAsia"/>
        </w:rPr>
        <w:t>2</w:t>
      </w:r>
      <w:r>
        <w:t>.1 世界オープンソース</w:t>
      </w:r>
      <w:r>
        <w:rPr>
          <w:rFonts w:hint="eastAsia"/>
        </w:rPr>
        <w:t>T</w:t>
      </w:r>
      <w:r>
        <w:t>op10プロジェクト</w:t>
      </w:r>
    </w:p>
    <w:p w14:paraId="7C1ABACC" w14:textId="60E1274F" w:rsidR="0083176F" w:rsidRPr="0083176F" w:rsidRDefault="0083176F" w:rsidP="0083176F">
      <w:r>
        <w:rPr>
          <w:noProof/>
        </w:rPr>
        <w:drawing>
          <wp:inline distT="0" distB="0" distL="0" distR="0" wp14:anchorId="45A5217C" wp14:editId="4092F581">
            <wp:extent cx="5102860" cy="1066800"/>
            <wp:effectExtent l="0" t="0" r="254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2860" cy="1066800"/>
                    </a:xfrm>
                    <a:prstGeom prst="rect">
                      <a:avLst/>
                    </a:prstGeom>
                    <a:noFill/>
                    <a:ln>
                      <a:noFill/>
                    </a:ln>
                  </pic:spPr>
                </pic:pic>
              </a:graphicData>
            </a:graphic>
          </wp:inline>
        </w:drawing>
      </w:r>
    </w:p>
    <w:p w14:paraId="6D5D6943" w14:textId="09B103F6" w:rsidR="0083176F" w:rsidRDefault="00BF2798" w:rsidP="004043BA">
      <w:pPr>
        <w:pStyle w:val="af5"/>
        <w:rPr>
          <w:lang w:eastAsia="ja-JP"/>
        </w:rPr>
      </w:pPr>
      <w:r>
        <w:rPr>
          <w:rFonts w:hint="eastAsia"/>
          <w:lang w:eastAsia="ja-JP"/>
        </w:rPr>
        <w:t>（訳註：最初の項目がプロジェクト主、後ろの項目がプロジェクト。なのでA</w:t>
      </w:r>
      <w:r>
        <w:rPr>
          <w:lang w:eastAsia="ja-JP"/>
        </w:rPr>
        <w:t>libaba/Ant-Design</w:t>
      </w:r>
      <w:r>
        <w:rPr>
          <w:rFonts w:hint="eastAsia"/>
          <w:lang w:eastAsia="ja-JP"/>
        </w:rPr>
        <w:t>のようになるものや、f</w:t>
      </w:r>
      <w:r>
        <w:rPr>
          <w:lang w:eastAsia="ja-JP"/>
        </w:rPr>
        <w:t>lutter/flutter</w:t>
      </w:r>
      <w:r>
        <w:rPr>
          <w:rFonts w:hint="eastAsia"/>
          <w:lang w:eastAsia="ja-JP"/>
        </w:rPr>
        <w:t>のように重複するものがある。訳では重複するものなどで前半をカットしたものもある）</w:t>
      </w:r>
      <w:r w:rsidR="004043BA">
        <w:rPr>
          <w:lang w:eastAsia="ja-JP"/>
        </w:rPr>
        <w:br/>
      </w:r>
      <w:r>
        <w:rPr>
          <w:lang w:eastAsia="ja-JP"/>
        </w:rPr>
        <w:br/>
      </w:r>
      <w:r w:rsidR="0083176F">
        <w:rPr>
          <w:lang w:eastAsia="ja-JP"/>
        </w:rPr>
        <w:t>最も活発なプロジェクトは、</w:t>
      </w:r>
      <w:r w:rsidR="00A60464">
        <w:rPr>
          <w:lang w:eastAsia="ja-JP"/>
        </w:rPr>
        <w:t>Google</w:t>
      </w:r>
      <w:r w:rsidR="0083176F">
        <w:rPr>
          <w:lang w:eastAsia="ja-JP"/>
        </w:rPr>
        <w:t>のフロントエンド・クロスプラットフォーム開発フレームワークである</w:t>
      </w:r>
      <w:r w:rsidR="0083176F">
        <w:rPr>
          <w:rFonts w:ascii="ＭＳ ゴシック" w:eastAsia="ＭＳ ゴシック" w:hAnsi="ＭＳ ゴシック" w:cs="ＭＳ ゴシック" w:hint="eastAsia"/>
          <w:lang w:eastAsia="ja-JP"/>
        </w:rPr>
        <w:t>ﬂ</w:t>
      </w:r>
      <w:r w:rsidR="0083176F">
        <w:rPr>
          <w:lang w:eastAsia="ja-JP"/>
        </w:rPr>
        <w:t>utterのほか、</w:t>
      </w:r>
      <w:r w:rsidR="00D51920">
        <w:rPr>
          <w:lang w:eastAsia="ja-JP"/>
        </w:rPr>
        <w:t>Google</w:t>
      </w:r>
      <w:r w:rsidR="00D51920">
        <w:rPr>
          <w:rFonts w:asciiTheme="minorEastAsia" w:hAnsiTheme="minorEastAsia" w:hint="eastAsia"/>
          <w:lang w:eastAsia="ja-JP"/>
        </w:rPr>
        <w:t>のディープラー</w:t>
      </w:r>
      <w:r w:rsidR="0083176F">
        <w:rPr>
          <w:lang w:eastAsia="ja-JP"/>
        </w:rPr>
        <w:t>ニングフレームワークであるtensor</w:t>
      </w:r>
      <w:r w:rsidR="0083176F">
        <w:rPr>
          <w:rFonts w:ascii="ＭＳ ゴシック" w:eastAsia="ＭＳ ゴシック" w:hAnsi="ＭＳ ゴシック" w:cs="ＭＳ ゴシック" w:hint="eastAsia"/>
          <w:lang w:eastAsia="ja-JP"/>
        </w:rPr>
        <w:t>ﬂ</w:t>
      </w:r>
      <w:r w:rsidR="0083176F">
        <w:rPr>
          <w:lang w:eastAsia="ja-JP"/>
        </w:rPr>
        <w:t>ow、コンテナ</w:t>
      </w:r>
      <w:r w:rsidR="00D51920">
        <w:rPr>
          <w:rFonts w:asciiTheme="minorEastAsia" w:hAnsiTheme="minorEastAsia" w:hint="eastAsia"/>
          <w:lang w:eastAsia="ja-JP"/>
        </w:rPr>
        <w:t>をマネージメントする</w:t>
      </w:r>
      <w:r w:rsidR="0083176F">
        <w:rPr>
          <w:lang w:eastAsia="ja-JP"/>
        </w:rPr>
        <w:t>システムである</w:t>
      </w:r>
      <w:proofErr w:type="spellStart"/>
      <w:r w:rsidR="0083176F">
        <w:rPr>
          <w:lang w:eastAsia="ja-JP"/>
        </w:rPr>
        <w:t>kubernetes</w:t>
      </w:r>
      <w:proofErr w:type="spellEnd"/>
      <w:r w:rsidR="0083176F">
        <w:rPr>
          <w:lang w:eastAsia="ja-JP"/>
        </w:rPr>
        <w:t>がそれぞれ5位、6位にランクインしており、</w:t>
      </w:r>
      <w:r w:rsidR="00731003">
        <w:rPr>
          <w:lang w:eastAsia="ja-JP"/>
        </w:rPr>
        <w:t>Google</w:t>
      </w:r>
      <w:r w:rsidR="0083176F">
        <w:rPr>
          <w:lang w:eastAsia="ja-JP"/>
        </w:rPr>
        <w:t>のオープンソースに対する取り組みや影響力が業界で認められていることがうかがえます。</w:t>
      </w:r>
    </w:p>
    <w:p w14:paraId="339C1FCF" w14:textId="77777777" w:rsidR="0083176F" w:rsidRDefault="0083176F" w:rsidP="004043BA">
      <w:pPr>
        <w:pStyle w:val="af5"/>
        <w:rPr>
          <w:sz w:val="17"/>
          <w:lang w:eastAsia="ja-JP"/>
        </w:rPr>
      </w:pPr>
    </w:p>
    <w:p w14:paraId="077D1468" w14:textId="5598C15C" w:rsidR="0083176F" w:rsidRPr="00B67E5A" w:rsidRDefault="0083176F" w:rsidP="004043BA">
      <w:pPr>
        <w:pStyle w:val="af5"/>
        <w:rPr>
          <w:lang w:eastAsia="ja-JP"/>
        </w:rPr>
      </w:pPr>
      <w:r>
        <w:rPr>
          <w:lang w:eastAsia="ja-JP"/>
        </w:rPr>
        <w:t>マイクロソフトのクロスプラットフォームのコードエディタ</w:t>
      </w:r>
      <w:proofErr w:type="spellStart"/>
      <w:r>
        <w:rPr>
          <w:lang w:eastAsia="ja-JP"/>
        </w:rPr>
        <w:t>vscode</w:t>
      </w:r>
      <w:proofErr w:type="spellEnd"/>
      <w:r>
        <w:rPr>
          <w:lang w:eastAsia="ja-JP"/>
        </w:rPr>
        <w:t>と、オープンソースを使ってAzureクラウドプラットフォームを構築しているマイクロソフトのプロジェクト「Microsoft Docs/azure-docs」がそれぞれ2位と3位にランクインしており、マイクロソフトのオープンソースへの取り組み</w:t>
      </w:r>
      <w:r w:rsidR="00B67E5A">
        <w:rPr>
          <w:rFonts w:hint="eastAsia"/>
          <w:lang w:eastAsia="ja-JP"/>
        </w:rPr>
        <w:t>も</w:t>
      </w:r>
      <w:r>
        <w:rPr>
          <w:w w:val="105"/>
          <w:lang w:eastAsia="ja-JP"/>
        </w:rPr>
        <w:t>プログラマーに評価されている</w:t>
      </w:r>
      <w:r>
        <w:rPr>
          <w:lang w:eastAsia="ja-JP"/>
        </w:rPr>
        <w:t>ことがうかがえる。</w:t>
      </w:r>
    </w:p>
    <w:p w14:paraId="648482D7" w14:textId="77777777" w:rsidR="0083176F" w:rsidRDefault="0083176F" w:rsidP="004043BA">
      <w:pPr>
        <w:pStyle w:val="af5"/>
        <w:rPr>
          <w:sz w:val="17"/>
          <w:lang w:eastAsia="ja-JP"/>
        </w:rPr>
      </w:pPr>
    </w:p>
    <w:p w14:paraId="4A9C60A0" w14:textId="0335DE51" w:rsidR="0083176F" w:rsidRDefault="0083176F" w:rsidP="004043BA">
      <w:pPr>
        <w:pStyle w:val="af5"/>
        <w:rPr>
          <w:spacing w:val="4"/>
          <w:lang w:eastAsia="ja-JP"/>
        </w:rPr>
      </w:pPr>
      <w:proofErr w:type="spellStart"/>
      <w:r>
        <w:rPr>
          <w:spacing w:val="3"/>
          <w:lang w:eastAsia="ja-JP"/>
        </w:rPr>
        <w:t>microsoft</w:t>
      </w:r>
      <w:proofErr w:type="spellEnd"/>
      <w:r>
        <w:rPr>
          <w:lang w:eastAsia="ja-JP"/>
        </w:rPr>
        <w:t>/</w:t>
      </w:r>
      <w:proofErr w:type="spellStart"/>
      <w:r>
        <w:rPr>
          <w:lang w:eastAsia="ja-JP"/>
        </w:rPr>
        <w:t>vscode</w:t>
      </w:r>
      <w:proofErr w:type="spellEnd"/>
      <w:r>
        <w:rPr>
          <w:spacing w:val="6"/>
          <w:lang w:eastAsia="ja-JP"/>
        </w:rPr>
        <w:t>とDe</w:t>
      </w:r>
      <w:r>
        <w:rPr>
          <w:rFonts w:ascii="ＭＳ ゴシック" w:eastAsia="ＭＳ ゴシック" w:hAnsi="ＭＳ ゴシック" w:cs="ＭＳ ゴシック" w:hint="eastAsia"/>
          <w:lang w:eastAsia="ja-JP"/>
        </w:rPr>
        <w:t>ﬁ</w:t>
      </w:r>
      <w:proofErr w:type="spellStart"/>
      <w:r>
        <w:rPr>
          <w:lang w:eastAsia="ja-JP"/>
        </w:rPr>
        <w:t>nitelyTyped</w:t>
      </w:r>
      <w:proofErr w:type="spellEnd"/>
      <w:r>
        <w:rPr>
          <w:lang w:eastAsia="ja-JP"/>
        </w:rPr>
        <w:t>の</w:t>
      </w:r>
      <w:r>
        <w:rPr>
          <w:spacing w:val="5"/>
          <w:lang w:eastAsia="ja-JP"/>
        </w:rPr>
        <w:t>両方とも</w:t>
      </w:r>
      <w:r>
        <w:rPr>
          <w:spacing w:val="2"/>
          <w:lang w:eastAsia="ja-JP"/>
        </w:rPr>
        <w:t>TypeScriptを</w:t>
      </w:r>
      <w:r>
        <w:rPr>
          <w:spacing w:val="-7"/>
          <w:lang w:eastAsia="ja-JP"/>
        </w:rPr>
        <w:t>主要なプログラミング</w:t>
      </w:r>
      <w:r>
        <w:rPr>
          <w:spacing w:val="4"/>
          <w:lang w:eastAsia="ja-JP"/>
        </w:rPr>
        <w:t>言語</w:t>
      </w:r>
      <w:r>
        <w:rPr>
          <w:spacing w:val="-7"/>
          <w:lang w:eastAsia="ja-JP"/>
        </w:rPr>
        <w:t>として使用しています</w:t>
      </w:r>
      <w:r>
        <w:rPr>
          <w:spacing w:val="4"/>
          <w:lang w:eastAsia="ja-JP"/>
        </w:rPr>
        <w:t>が、これは</w:t>
      </w:r>
      <w:r>
        <w:rPr>
          <w:spacing w:val="2"/>
          <w:lang w:eastAsia="ja-JP"/>
        </w:rPr>
        <w:t>TypeScriptの</w:t>
      </w:r>
      <w:r>
        <w:rPr>
          <w:spacing w:val="3"/>
          <w:lang w:eastAsia="ja-JP"/>
        </w:rPr>
        <w:t>人気が飛躍的に高まっていることに関係している</w:t>
      </w:r>
      <w:r>
        <w:rPr>
          <w:spacing w:val="4"/>
          <w:lang w:eastAsia="ja-JP"/>
        </w:rPr>
        <w:t>かもしれません。</w:t>
      </w:r>
    </w:p>
    <w:p w14:paraId="449E878B" w14:textId="10C2A93B" w:rsidR="00D52A76" w:rsidRDefault="00D52A76" w:rsidP="0083176F">
      <w:pPr>
        <w:pStyle w:val="af5"/>
        <w:spacing w:line="218" w:lineRule="auto"/>
        <w:ind w:left="193" w:right="234"/>
        <w:jc w:val="both"/>
        <w:rPr>
          <w:rFonts w:eastAsiaTheme="minorEastAsia"/>
          <w:color w:val="494949"/>
          <w:spacing w:val="4"/>
          <w:lang w:eastAsia="ja-JP"/>
        </w:rPr>
      </w:pPr>
    </w:p>
    <w:p w14:paraId="16E2FCBA" w14:textId="301025CA" w:rsidR="00D52A76" w:rsidRDefault="00D52A76" w:rsidP="00163271">
      <w:pPr>
        <w:pStyle w:val="3"/>
      </w:pPr>
      <w:r>
        <w:rPr>
          <w:rFonts w:hint="eastAsia"/>
        </w:rPr>
        <w:t>2</w:t>
      </w:r>
      <w:r>
        <w:t xml:space="preserve">.2 </w:t>
      </w:r>
      <w:r>
        <w:rPr>
          <w:rFonts w:hint="eastAsia"/>
        </w:rPr>
        <w:t>中国オープンソースT</w:t>
      </w:r>
      <w:r>
        <w:t>op50</w:t>
      </w:r>
      <w:r>
        <w:rPr>
          <w:rFonts w:hint="eastAsia"/>
        </w:rPr>
        <w:t>プロジェクト</w:t>
      </w:r>
    </w:p>
    <w:p w14:paraId="20E8C4FF" w14:textId="2366D96F" w:rsidR="00AE2D01" w:rsidRDefault="003E27B7" w:rsidP="00AE2D01">
      <w:pPr>
        <w:pStyle w:val="af5"/>
        <w:spacing w:line="218" w:lineRule="auto"/>
        <w:ind w:left="193" w:right="234"/>
        <w:jc w:val="both"/>
        <w:rPr>
          <w:rFonts w:eastAsiaTheme="minorEastAsia"/>
          <w:lang w:eastAsia="ja-JP"/>
        </w:rPr>
      </w:pPr>
      <w:r>
        <w:rPr>
          <w:rFonts w:eastAsiaTheme="minorEastAsia"/>
          <w:noProof/>
          <w:lang w:eastAsia="ja-JP"/>
        </w:rPr>
        <w:drawing>
          <wp:inline distT="0" distB="0" distL="0" distR="0" wp14:anchorId="56F2BF6B" wp14:editId="7BEE3128">
            <wp:extent cx="5187950" cy="48831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7950" cy="4883150"/>
                    </a:xfrm>
                    <a:prstGeom prst="rect">
                      <a:avLst/>
                    </a:prstGeom>
                    <a:noFill/>
                    <a:ln>
                      <a:noFill/>
                    </a:ln>
                  </pic:spPr>
                </pic:pic>
              </a:graphicData>
            </a:graphic>
          </wp:inline>
        </w:drawing>
      </w:r>
      <w:r w:rsidR="00F66467">
        <w:rPr>
          <w:rFonts w:eastAsiaTheme="minorEastAsia"/>
          <w:lang w:eastAsia="ja-JP"/>
        </w:rPr>
        <w:br/>
      </w:r>
      <w:r w:rsidR="00F66467">
        <w:rPr>
          <w:rFonts w:eastAsiaTheme="minorEastAsia"/>
          <w:lang w:eastAsia="ja-JP"/>
        </w:rPr>
        <w:br/>
      </w:r>
      <w:r w:rsidR="00AE2D01">
        <w:rPr>
          <w:rFonts w:eastAsiaTheme="minorEastAsia"/>
          <w:lang w:eastAsia="ja-JP"/>
        </w:rPr>
        <w:t>Top50</w:t>
      </w:r>
      <w:r w:rsidR="00AE2D01">
        <w:rPr>
          <w:rFonts w:eastAsiaTheme="minorEastAsia" w:hint="eastAsia"/>
          <w:lang w:eastAsia="ja-JP"/>
        </w:rPr>
        <w:t>リストでは</w:t>
      </w:r>
      <w:r w:rsidR="00AE2D01">
        <w:rPr>
          <w:rFonts w:eastAsiaTheme="minorEastAsia" w:hint="eastAsia"/>
          <w:lang w:eastAsia="ja-JP"/>
        </w:rPr>
        <w:t>1</w:t>
      </w:r>
      <w:r w:rsidR="00AE2D01">
        <w:rPr>
          <w:rFonts w:eastAsiaTheme="minorEastAsia" w:hint="eastAsia"/>
          <w:lang w:eastAsia="ja-JP"/>
        </w:rPr>
        <w:t>位と</w:t>
      </w:r>
      <w:r w:rsidR="00AE2D01">
        <w:rPr>
          <w:rFonts w:eastAsiaTheme="minorEastAsia" w:hint="eastAsia"/>
          <w:lang w:eastAsia="ja-JP"/>
        </w:rPr>
        <w:t>5</w:t>
      </w:r>
      <w:r w:rsidR="00AE2D01">
        <w:rPr>
          <w:rFonts w:eastAsiaTheme="minorEastAsia"/>
          <w:lang w:eastAsia="ja-JP"/>
        </w:rPr>
        <w:t>0</w:t>
      </w:r>
      <w:r w:rsidR="00AE2D01">
        <w:rPr>
          <w:rFonts w:eastAsiaTheme="minorEastAsia" w:hint="eastAsia"/>
          <w:lang w:eastAsia="ja-JP"/>
        </w:rPr>
        <w:t>位の差が</w:t>
      </w:r>
      <w:r w:rsidR="00AE2D01">
        <w:rPr>
          <w:rFonts w:eastAsiaTheme="minorEastAsia" w:hint="eastAsia"/>
          <w:lang w:eastAsia="ja-JP"/>
        </w:rPr>
        <w:t>1</w:t>
      </w:r>
      <w:r w:rsidR="00AE2D01">
        <w:rPr>
          <w:rFonts w:eastAsiaTheme="minorEastAsia"/>
          <w:lang w:eastAsia="ja-JP"/>
        </w:rPr>
        <w:t>0</w:t>
      </w:r>
      <w:r w:rsidR="00AE2D01">
        <w:rPr>
          <w:rFonts w:eastAsiaTheme="minorEastAsia" w:hint="eastAsia"/>
          <w:lang w:eastAsia="ja-JP"/>
        </w:rPr>
        <w:t>倍以上あり、中国のオープンソースプロジェクトへの参加がトップに集中していることがわかります。</w:t>
      </w:r>
    </w:p>
    <w:p w14:paraId="70A6AA70" w14:textId="590AE90C" w:rsidR="00AE2D01" w:rsidRDefault="00AE2D01" w:rsidP="00AE2D01">
      <w:pPr>
        <w:pStyle w:val="af5"/>
        <w:spacing w:line="218" w:lineRule="auto"/>
        <w:ind w:left="193" w:right="234"/>
        <w:jc w:val="both"/>
        <w:rPr>
          <w:rFonts w:ascii="游明朝" w:eastAsia="游明朝" w:hAnsi="游明朝" w:cs="游明朝"/>
          <w:color w:val="494949"/>
          <w:lang w:eastAsia="ja-JP"/>
        </w:rPr>
      </w:pPr>
      <w:r>
        <w:rPr>
          <w:rFonts w:eastAsiaTheme="minorEastAsia" w:hint="eastAsia"/>
          <w:lang w:eastAsia="ja-JP"/>
        </w:rPr>
        <w:t>このリストから、アリババグループがオープンソース分野で大きな存在感を出していることがわかります。</w:t>
      </w:r>
      <w:r>
        <w:rPr>
          <w:rFonts w:eastAsiaTheme="minorEastAsia" w:hint="eastAsia"/>
          <w:lang w:eastAsia="ja-JP"/>
        </w:rPr>
        <w:t>T</w:t>
      </w:r>
      <w:r>
        <w:rPr>
          <w:rFonts w:eastAsiaTheme="minorEastAsia"/>
          <w:lang w:eastAsia="ja-JP"/>
        </w:rPr>
        <w:t>op10</w:t>
      </w:r>
      <w:r>
        <w:rPr>
          <w:rFonts w:eastAsiaTheme="minorEastAsia" w:hint="eastAsia"/>
          <w:lang w:eastAsia="ja-JP"/>
        </w:rPr>
        <w:t>のうち</w:t>
      </w:r>
      <w:r>
        <w:rPr>
          <w:rFonts w:eastAsiaTheme="minorEastAsia" w:hint="eastAsia"/>
          <w:lang w:eastAsia="ja-JP"/>
        </w:rPr>
        <w:t>4</w:t>
      </w:r>
      <w:r>
        <w:rPr>
          <w:rFonts w:eastAsiaTheme="minorEastAsia" w:hint="eastAsia"/>
          <w:lang w:eastAsia="ja-JP"/>
        </w:rPr>
        <w:t>つがアリババグループのプロジェクトです。</w:t>
      </w:r>
      <w:r>
        <w:rPr>
          <w:rFonts w:eastAsiaTheme="minorEastAsia" w:hint="eastAsia"/>
          <w:lang w:eastAsia="ja-JP"/>
        </w:rPr>
        <w:t>R</w:t>
      </w:r>
      <w:r>
        <w:rPr>
          <w:rFonts w:eastAsiaTheme="minorEastAsia"/>
          <w:lang w:eastAsia="ja-JP"/>
        </w:rPr>
        <w:t>eact</w:t>
      </w:r>
      <w:r>
        <w:rPr>
          <w:rFonts w:eastAsiaTheme="minorEastAsia" w:hint="eastAsia"/>
          <w:lang w:eastAsia="ja-JP"/>
        </w:rPr>
        <w:t>で作られたコンポーネント群の</w:t>
      </w:r>
      <w:r>
        <w:rPr>
          <w:color w:val="494949"/>
          <w:spacing w:val="5"/>
          <w:lang w:eastAsia="ja-JP"/>
        </w:rPr>
        <w:t>ant-design</w:t>
      </w:r>
      <w:r>
        <w:rPr>
          <w:color w:val="494949"/>
          <w:lang w:eastAsia="ja-JP"/>
        </w:rPr>
        <w:t>/ant-design-pro</w:t>
      </w:r>
      <w:r>
        <w:rPr>
          <w:rFonts w:asciiTheme="minorEastAsia" w:eastAsiaTheme="minorEastAsia" w:hAnsiTheme="minorEastAsia" w:hint="eastAsia"/>
          <w:color w:val="494949"/>
          <w:lang w:eastAsia="ja-JP"/>
        </w:rPr>
        <w:t>、マイクロサービスを設定・管理する</w:t>
      </w:r>
      <w:proofErr w:type="spellStart"/>
      <w:r>
        <w:rPr>
          <w:rFonts w:asciiTheme="minorEastAsia" w:eastAsiaTheme="minorEastAsia" w:hAnsiTheme="minorEastAsia" w:hint="eastAsia"/>
          <w:color w:val="494949"/>
          <w:lang w:eastAsia="ja-JP"/>
        </w:rPr>
        <w:t>a</w:t>
      </w:r>
      <w:r>
        <w:rPr>
          <w:rFonts w:asciiTheme="minorEastAsia" w:eastAsiaTheme="minorEastAsia" w:hAnsiTheme="minorEastAsia"/>
          <w:color w:val="494949"/>
          <w:lang w:eastAsia="ja-JP"/>
        </w:rPr>
        <w:t>libaba</w:t>
      </w:r>
      <w:proofErr w:type="spellEnd"/>
      <w:r>
        <w:rPr>
          <w:rFonts w:asciiTheme="minorEastAsia" w:eastAsiaTheme="minorEastAsia" w:hAnsiTheme="minorEastAsia"/>
          <w:color w:val="494949"/>
          <w:lang w:eastAsia="ja-JP"/>
        </w:rPr>
        <w:t>/</w:t>
      </w:r>
      <w:proofErr w:type="spellStart"/>
      <w:r>
        <w:rPr>
          <w:rFonts w:asciiTheme="minorEastAsia" w:eastAsiaTheme="minorEastAsia" w:hAnsiTheme="minorEastAsia" w:hint="eastAsia"/>
          <w:color w:val="494949"/>
          <w:lang w:eastAsia="ja-JP"/>
        </w:rPr>
        <w:t>n</w:t>
      </w:r>
      <w:r>
        <w:rPr>
          <w:rFonts w:asciiTheme="minorEastAsia" w:eastAsiaTheme="minorEastAsia" w:hAnsiTheme="minorEastAsia"/>
          <w:color w:val="494949"/>
          <w:lang w:eastAsia="ja-JP"/>
        </w:rPr>
        <w:t>acos</w:t>
      </w:r>
      <w:proofErr w:type="spellEnd"/>
      <w:r>
        <w:rPr>
          <w:rFonts w:asciiTheme="minorEastAsia" w:eastAsiaTheme="minorEastAsia" w:hAnsiTheme="minorEastAsia"/>
          <w:color w:val="494949"/>
          <w:lang w:eastAsia="ja-JP"/>
        </w:rPr>
        <w:t>,</w:t>
      </w:r>
      <w:r>
        <w:rPr>
          <w:rFonts w:asciiTheme="minorEastAsia" w:eastAsiaTheme="minorEastAsia" w:hAnsiTheme="minorEastAsia" w:hint="eastAsia"/>
          <w:color w:val="494949"/>
          <w:lang w:eastAsia="ja-JP"/>
        </w:rPr>
        <w:t>さらに更にフロントエンドのコンポーネントとしてA</w:t>
      </w:r>
      <w:r>
        <w:rPr>
          <w:rFonts w:asciiTheme="minorEastAsia" w:eastAsiaTheme="minorEastAsia" w:hAnsiTheme="minorEastAsia"/>
          <w:color w:val="494949"/>
          <w:lang w:eastAsia="ja-JP"/>
        </w:rPr>
        <w:t>libaba</w:t>
      </w:r>
      <w:r>
        <w:rPr>
          <w:rFonts w:asciiTheme="minorEastAsia" w:eastAsiaTheme="minorEastAsia" w:hAnsiTheme="minorEastAsia" w:hint="eastAsia"/>
          <w:color w:val="494949"/>
          <w:lang w:eastAsia="ja-JP"/>
        </w:rPr>
        <w:t>が買収した</w:t>
      </w:r>
      <w:r w:rsidRPr="00AE2D01">
        <w:rPr>
          <w:rFonts w:ascii="SimSun" w:eastAsia="SimSun" w:hAnsi="SimSun" w:cs="SimSun" w:hint="eastAsia"/>
          <w:color w:val="494949"/>
          <w:lang w:eastAsia="ja-JP"/>
        </w:rPr>
        <w:t>饿</w:t>
      </w:r>
      <w:r w:rsidRPr="00AE2D01">
        <w:rPr>
          <w:rFonts w:ascii="游明朝" w:eastAsia="游明朝" w:hAnsi="游明朝" w:cs="游明朝" w:hint="eastAsia"/>
          <w:color w:val="494949"/>
          <w:lang w:eastAsia="ja-JP"/>
        </w:rPr>
        <w:t>了么</w:t>
      </w:r>
      <w:r w:rsidR="009F0B5A">
        <w:rPr>
          <w:rFonts w:ascii="游明朝" w:eastAsia="游明朝" w:hAnsi="游明朝" w:cs="游明朝" w:hint="eastAsia"/>
          <w:color w:val="494949"/>
          <w:lang w:eastAsia="ja-JP"/>
        </w:rPr>
        <w:t>のオープンソースプロジェクト</w:t>
      </w:r>
      <w:proofErr w:type="spellStart"/>
      <w:r w:rsidR="009F0B5A">
        <w:rPr>
          <w:rFonts w:ascii="游明朝" w:eastAsia="游明朝" w:hAnsi="游明朝" w:cs="游明朝" w:hint="eastAsia"/>
          <w:color w:val="494949"/>
          <w:lang w:eastAsia="ja-JP"/>
        </w:rPr>
        <w:t>E</w:t>
      </w:r>
      <w:r w:rsidR="009F0B5A">
        <w:rPr>
          <w:rFonts w:ascii="游明朝" w:eastAsia="游明朝" w:hAnsi="游明朝" w:cs="游明朝"/>
          <w:color w:val="494949"/>
          <w:lang w:eastAsia="ja-JP"/>
        </w:rPr>
        <w:t>lmFE</w:t>
      </w:r>
      <w:proofErr w:type="spellEnd"/>
      <w:r w:rsidR="009F0B5A">
        <w:rPr>
          <w:rFonts w:ascii="游明朝" w:eastAsia="游明朝" w:hAnsi="游明朝" w:cs="游明朝"/>
          <w:color w:val="494949"/>
          <w:lang w:eastAsia="ja-JP"/>
        </w:rPr>
        <w:t>/</w:t>
      </w:r>
      <w:proofErr w:type="spellStart"/>
      <w:r w:rsidR="009F0B5A">
        <w:rPr>
          <w:rFonts w:ascii="游明朝" w:eastAsia="游明朝" w:hAnsi="游明朝" w:cs="游明朝"/>
          <w:color w:val="494949"/>
          <w:lang w:eastAsia="ja-JP"/>
        </w:rPr>
        <w:t>emement</w:t>
      </w:r>
      <w:proofErr w:type="spellEnd"/>
      <w:r w:rsidR="009F0B5A">
        <w:rPr>
          <w:rFonts w:ascii="游明朝" w:eastAsia="游明朝" w:hAnsi="游明朝" w:cs="游明朝" w:hint="eastAsia"/>
          <w:color w:val="494949"/>
          <w:lang w:eastAsia="ja-JP"/>
        </w:rPr>
        <w:t>も入っています。</w:t>
      </w:r>
    </w:p>
    <w:p w14:paraId="129B47FB" w14:textId="6A251AC2" w:rsidR="009F0B5A" w:rsidRDefault="009F0B5A" w:rsidP="00AE2D01">
      <w:pPr>
        <w:pStyle w:val="af5"/>
        <w:spacing w:line="218" w:lineRule="auto"/>
        <w:ind w:left="193" w:right="234"/>
        <w:jc w:val="both"/>
        <w:rPr>
          <w:rFonts w:ascii="游明朝" w:eastAsia="游明朝" w:hAnsi="游明朝" w:cs="游明朝"/>
          <w:color w:val="494949"/>
          <w:lang w:eastAsia="ja-JP"/>
        </w:rPr>
      </w:pPr>
    </w:p>
    <w:p w14:paraId="2748BD7E" w14:textId="3CE05318"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proofErr w:type="spellStart"/>
      <w:r w:rsidRPr="00F07521">
        <w:rPr>
          <w:rFonts w:asciiTheme="minorEastAsia" w:eastAsiaTheme="minorEastAsia" w:hAnsiTheme="minorEastAsia"/>
          <w:color w:val="494949"/>
          <w:lang w:eastAsia="ja-JP"/>
        </w:rPr>
        <w:t>PingCAP</w:t>
      </w:r>
      <w:proofErr w:type="spellEnd"/>
      <w:r>
        <w:rPr>
          <w:rFonts w:asciiTheme="minorEastAsia" w:eastAsiaTheme="minorEastAsia" w:hAnsiTheme="minorEastAsia" w:hint="eastAsia"/>
          <w:color w:val="494949"/>
          <w:lang w:eastAsia="ja-JP"/>
        </w:rPr>
        <w:t>（訳註：</w:t>
      </w:r>
      <w:r>
        <w:rPr>
          <w:rFonts w:asciiTheme="minorEastAsia" w:eastAsiaTheme="minorEastAsia" w:hAnsiTheme="minorEastAsia"/>
          <w:color w:val="494949"/>
          <w:lang w:eastAsia="ja-JP"/>
        </w:rPr>
        <w:t>NewSQL</w:t>
      </w:r>
      <w:r>
        <w:rPr>
          <w:rFonts w:asciiTheme="minorEastAsia" w:eastAsiaTheme="minorEastAsia" w:hAnsiTheme="minorEastAsia" w:hint="eastAsia"/>
          <w:color w:val="494949"/>
          <w:lang w:eastAsia="ja-JP"/>
        </w:rPr>
        <w:t>という新しいカテゴリのデータベース。これまでのデータベースは名簿管理などから進化してるので同じ項目の更新に強いが、</w:t>
      </w:r>
      <w:proofErr w:type="spellStart"/>
      <w:r>
        <w:rPr>
          <w:rFonts w:asciiTheme="minorEastAsia" w:eastAsiaTheme="minorEastAsia" w:hAnsiTheme="minorEastAsia" w:hint="eastAsia"/>
          <w:color w:val="494949"/>
          <w:lang w:eastAsia="ja-JP"/>
        </w:rPr>
        <w:t>P</w:t>
      </w:r>
      <w:r>
        <w:rPr>
          <w:rFonts w:asciiTheme="minorEastAsia" w:eastAsiaTheme="minorEastAsia" w:hAnsiTheme="minorEastAsia"/>
          <w:color w:val="494949"/>
          <w:lang w:eastAsia="ja-JP"/>
        </w:rPr>
        <w:t>ingCAP</w:t>
      </w:r>
      <w:proofErr w:type="spellEnd"/>
      <w:r>
        <w:rPr>
          <w:rFonts w:asciiTheme="minorEastAsia" w:eastAsiaTheme="minorEastAsia" w:hAnsiTheme="minorEastAsia" w:hint="eastAsia"/>
          <w:color w:val="494949"/>
          <w:lang w:eastAsia="ja-JP"/>
        </w:rPr>
        <w:t>のようなデータベースは決済transactionがひたすら積み上がるみたいな用途に強い。</w:t>
      </w:r>
      <w:proofErr w:type="spellStart"/>
      <w:r>
        <w:rPr>
          <w:rFonts w:asciiTheme="minorEastAsia" w:eastAsiaTheme="minorEastAsia" w:hAnsiTheme="minorEastAsia" w:hint="eastAsia"/>
          <w:color w:val="494949"/>
          <w:lang w:eastAsia="ja-JP"/>
        </w:rPr>
        <w:t>P</w:t>
      </w:r>
      <w:r>
        <w:rPr>
          <w:rFonts w:asciiTheme="minorEastAsia" w:eastAsiaTheme="minorEastAsia" w:hAnsiTheme="minorEastAsia"/>
          <w:color w:val="494949"/>
          <w:lang w:eastAsia="ja-JP"/>
        </w:rPr>
        <w:t>ingCAP</w:t>
      </w:r>
      <w:proofErr w:type="spellEnd"/>
      <w:r>
        <w:rPr>
          <w:rFonts w:asciiTheme="minorEastAsia" w:eastAsiaTheme="minorEastAsia" w:hAnsiTheme="minorEastAsia" w:hint="eastAsia"/>
          <w:color w:val="494949"/>
          <w:lang w:eastAsia="ja-JP"/>
        </w:rPr>
        <w:t>は会社名、代表的なデータベースは</w:t>
      </w:r>
      <w:proofErr w:type="spellStart"/>
      <w:r>
        <w:rPr>
          <w:rFonts w:asciiTheme="minorEastAsia" w:eastAsiaTheme="minorEastAsia" w:hAnsiTheme="minorEastAsia" w:hint="eastAsia"/>
          <w:color w:val="494949"/>
          <w:lang w:eastAsia="ja-JP"/>
        </w:rPr>
        <w:t>t</w:t>
      </w:r>
      <w:r>
        <w:rPr>
          <w:rFonts w:asciiTheme="minorEastAsia" w:eastAsiaTheme="minorEastAsia" w:hAnsiTheme="minorEastAsia"/>
          <w:color w:val="494949"/>
          <w:lang w:eastAsia="ja-JP"/>
        </w:rPr>
        <w:t>idb</w:t>
      </w:r>
      <w:proofErr w:type="spellEnd"/>
      <w:r>
        <w:rPr>
          <w:rFonts w:asciiTheme="minorEastAsia" w:eastAsiaTheme="minorEastAsia" w:hAnsiTheme="minorEastAsia" w:hint="eastAsia"/>
          <w:color w:val="494949"/>
          <w:lang w:eastAsia="ja-JP"/>
        </w:rPr>
        <w:t>）</w:t>
      </w:r>
      <w:r w:rsidRPr="00F07521">
        <w:rPr>
          <w:rFonts w:asciiTheme="minorEastAsia" w:eastAsiaTheme="minorEastAsia" w:hAnsiTheme="minorEastAsia"/>
          <w:color w:val="494949"/>
          <w:lang w:eastAsia="ja-JP"/>
        </w:rPr>
        <w:t>は</w:t>
      </w:r>
      <w:r>
        <w:rPr>
          <w:rFonts w:asciiTheme="minorEastAsia" w:eastAsiaTheme="minorEastAsia" w:hAnsiTheme="minorEastAsia" w:hint="eastAsia"/>
          <w:color w:val="494949"/>
          <w:lang w:eastAsia="ja-JP"/>
        </w:rPr>
        <w:t>関連</w:t>
      </w:r>
      <w:r w:rsidRPr="00F07521">
        <w:rPr>
          <w:rFonts w:asciiTheme="minorEastAsia" w:eastAsiaTheme="minorEastAsia" w:hAnsiTheme="minorEastAsia"/>
          <w:color w:val="494949"/>
          <w:lang w:eastAsia="ja-JP"/>
        </w:rPr>
        <w:t>オープンソース分野でも強い存在感を示しており、リストのトップ50に6つのプロジェクトがランクインしています。</w:t>
      </w:r>
    </w:p>
    <w:p w14:paraId="2C9A4D76" w14:textId="5DE0B0A8"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r w:rsidRPr="00F07521">
        <w:rPr>
          <w:rFonts w:asciiTheme="minorEastAsia" w:eastAsiaTheme="minorEastAsia" w:hAnsiTheme="minorEastAsia" w:hint="eastAsia"/>
          <w:color w:val="494949"/>
          <w:lang w:eastAsia="ja-JP"/>
        </w:rPr>
        <w:t>オープンソースの分散型リレーショナルデータベース</w:t>
      </w:r>
      <w:r w:rsidRPr="00F07521">
        <w:rPr>
          <w:rFonts w:asciiTheme="minorEastAsia" w:eastAsiaTheme="minorEastAsia" w:hAnsiTheme="minorEastAsia"/>
          <w:color w:val="494949"/>
          <w:lang w:eastAsia="ja-JP"/>
        </w:rPr>
        <w:t xml:space="preserve"> </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tidb</w:t>
      </w:r>
      <w:proofErr w:type="spellEnd"/>
      <w:r w:rsidRPr="00F07521">
        <w:rPr>
          <w:rFonts w:asciiTheme="minorEastAsia" w:eastAsiaTheme="minorEastAsia" w:hAnsiTheme="minorEastAsia"/>
          <w:color w:val="494949"/>
          <w:lang w:eastAsia="ja-JP"/>
        </w:rPr>
        <w:t>、分散型トランザクション</w:t>
      </w:r>
      <w:r>
        <w:rPr>
          <w:rFonts w:asciiTheme="minorEastAsia" w:eastAsiaTheme="minorEastAsia" w:hAnsiTheme="minorEastAsia" w:hint="eastAsia"/>
          <w:color w:val="494949"/>
          <w:lang w:eastAsia="ja-JP"/>
        </w:rPr>
        <w:t>キーバリュー</w:t>
      </w:r>
      <w:r w:rsidRPr="00F07521">
        <w:rPr>
          <w:rFonts w:asciiTheme="minorEastAsia" w:eastAsiaTheme="minorEastAsia" w:hAnsiTheme="minorEastAsia"/>
          <w:color w:val="494949"/>
          <w:lang w:eastAsia="ja-JP"/>
        </w:rPr>
        <w:t>データベース</w:t>
      </w:r>
      <w:proofErr w:type="spellStart"/>
      <w:r w:rsidRPr="00F07521">
        <w:rPr>
          <w:rFonts w:asciiTheme="minorEastAsia" w:eastAsiaTheme="minorEastAsia" w:hAnsiTheme="minorEastAsia"/>
          <w:color w:val="494949"/>
          <w:lang w:eastAsia="ja-JP"/>
        </w:rPr>
        <w:t>tikv</w:t>
      </w:r>
      <w:proofErr w:type="spellEnd"/>
      <w:r w:rsidRPr="00F07521">
        <w:rPr>
          <w:rFonts w:asciiTheme="minorEastAsia" w:eastAsiaTheme="minorEastAsia" w:hAnsiTheme="minorEastAsia"/>
          <w:color w:val="494949"/>
          <w:lang w:eastAsia="ja-JP"/>
        </w:rPr>
        <w:t>、および</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によって設計・開発された</w:t>
      </w:r>
      <w:r>
        <w:rPr>
          <w:rFonts w:asciiTheme="minorEastAsia" w:eastAsiaTheme="minorEastAsia" w:hAnsiTheme="minorEastAsia" w:hint="eastAsia"/>
          <w:color w:val="494949"/>
          <w:lang w:eastAsia="ja-JP"/>
        </w:rPr>
        <w:t>ファイルシステム</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/docs-</w:t>
      </w:r>
      <w:proofErr w:type="spellStart"/>
      <w:r w:rsidRPr="00F07521">
        <w:rPr>
          <w:rFonts w:asciiTheme="minorEastAsia" w:eastAsiaTheme="minorEastAsia" w:hAnsiTheme="minorEastAsia"/>
          <w:color w:val="494949"/>
          <w:lang w:eastAsia="ja-JP"/>
        </w:rPr>
        <w:t>cn</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/docsなどは、</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が</w:t>
      </w:r>
      <w:r>
        <w:rPr>
          <w:rFonts w:asciiTheme="minorEastAsia" w:eastAsiaTheme="minorEastAsia" w:hAnsiTheme="minorEastAsia" w:hint="eastAsia"/>
          <w:color w:val="494949"/>
          <w:lang w:eastAsia="ja-JP"/>
        </w:rPr>
        <w:t>データ蓄積システム</w:t>
      </w:r>
      <w:r w:rsidRPr="00F07521">
        <w:rPr>
          <w:rFonts w:asciiTheme="minorEastAsia" w:eastAsiaTheme="minorEastAsia" w:hAnsiTheme="minorEastAsia"/>
          <w:color w:val="494949"/>
          <w:lang w:eastAsia="ja-JP"/>
        </w:rPr>
        <w:t>の構築を非常に重視していることを示しています。注目の項目は</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tidb</w:t>
      </w:r>
      <w:proofErr w:type="spellEnd"/>
      <w:r w:rsidRPr="00F07521">
        <w:rPr>
          <w:rFonts w:asciiTheme="minorEastAsia" w:eastAsiaTheme="minorEastAsia" w:hAnsiTheme="minorEastAsia"/>
          <w:color w:val="494949"/>
          <w:lang w:eastAsia="ja-JP"/>
        </w:rPr>
        <w:t>で、</w:t>
      </w:r>
      <w:proofErr w:type="spellStart"/>
      <w:r w:rsidRPr="00F07521">
        <w:rPr>
          <w:rFonts w:asciiTheme="minorEastAsia" w:eastAsiaTheme="minorEastAsia" w:hAnsiTheme="minorEastAsia"/>
          <w:color w:val="494949"/>
          <w:lang w:eastAsia="ja-JP"/>
        </w:rPr>
        <w:t>issue_comment</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open_issue</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pull_review_comment</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merge_pull</w:t>
      </w:r>
      <w:proofErr w:type="spellEnd"/>
      <w:r w:rsidRPr="00F07521">
        <w:rPr>
          <w:rFonts w:asciiTheme="minorEastAsia" w:eastAsiaTheme="minorEastAsia" w:hAnsiTheme="minorEastAsia"/>
          <w:color w:val="494949"/>
          <w:lang w:eastAsia="ja-JP"/>
        </w:rPr>
        <w:t>などの属性が50項目の中で最も高く、52,871、10,981と驚くほど</w:t>
      </w:r>
      <w:r>
        <w:rPr>
          <w:rFonts w:asciiTheme="minorEastAsia" w:eastAsiaTheme="minorEastAsia" w:hAnsiTheme="minorEastAsia" w:hint="eastAsia"/>
          <w:color w:val="494949"/>
          <w:lang w:eastAsia="ja-JP"/>
        </w:rPr>
        <w:t>です。それに対しては、</w:t>
      </w:r>
      <w:proofErr w:type="spellStart"/>
      <w:r w:rsidRPr="00F07521">
        <w:rPr>
          <w:rFonts w:asciiTheme="minorEastAsia" w:eastAsiaTheme="minorEastAsia" w:hAnsiTheme="minorEastAsia"/>
          <w:color w:val="494949"/>
          <w:lang w:eastAsia="ja-JP"/>
        </w:rPr>
        <w:t>issue_comment</w:t>
      </w:r>
      <w:proofErr w:type="spellEnd"/>
      <w:r w:rsidRPr="00F07521">
        <w:rPr>
          <w:rFonts w:asciiTheme="minorEastAsia" w:eastAsiaTheme="minorEastAsia" w:hAnsiTheme="minorEastAsia"/>
          <w:color w:val="494949"/>
          <w:lang w:eastAsia="ja-JP"/>
        </w:rPr>
        <w:t>属性で2位のant-design</w:t>
      </w:r>
      <w:r>
        <w:rPr>
          <w:rFonts w:asciiTheme="minorEastAsia" w:eastAsiaTheme="minorEastAsia" w:hAnsiTheme="minorEastAsia" w:hint="eastAsia"/>
          <w:color w:val="494949"/>
          <w:lang w:eastAsia="ja-JP"/>
        </w:rPr>
        <w:t>も</w:t>
      </w:r>
      <w:r w:rsidRPr="00F07521">
        <w:rPr>
          <w:rFonts w:asciiTheme="minorEastAsia" w:eastAsiaTheme="minorEastAsia" w:hAnsiTheme="minorEastAsia"/>
          <w:color w:val="494949"/>
          <w:lang w:eastAsia="ja-JP"/>
        </w:rPr>
        <w:t>、約61.5％に過ぎない。また、他のフロントエンドプロジェクトには遠く及ばない480人の開発者が参加しているにもかかわらず、その活動レベルの高さからもわかるように、コミュニティは活発に活動しています。</w:t>
      </w:r>
    </w:p>
    <w:p w14:paraId="369A74AB" w14:textId="77777777"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p>
    <w:p w14:paraId="60D6F276" w14:textId="245BDAA9" w:rsidR="004156D1" w:rsidRPr="004156D1" w:rsidRDefault="00F07521" w:rsidP="004156D1">
      <w:pPr>
        <w:pStyle w:val="af5"/>
        <w:spacing w:line="218" w:lineRule="auto"/>
        <w:ind w:left="193" w:right="234"/>
        <w:jc w:val="both"/>
        <w:rPr>
          <w:rFonts w:asciiTheme="minorEastAsia" w:eastAsiaTheme="minorEastAsia" w:hAnsiTheme="minorEastAsia"/>
          <w:color w:val="494949"/>
          <w:lang w:eastAsia="ja-JP"/>
        </w:rPr>
      </w:pPr>
      <w:r w:rsidRPr="00F07521">
        <w:rPr>
          <w:rFonts w:asciiTheme="minorEastAsia" w:eastAsiaTheme="minorEastAsia" w:hAnsiTheme="minorEastAsia"/>
          <w:color w:val="494949"/>
          <w:lang w:eastAsia="ja-JP"/>
        </w:rPr>
        <w:t>Baiduは人間の知能の分野で非常によくやっていて、ディープラーニングプラットフォーム</w:t>
      </w:r>
      <w:proofErr w:type="spellStart"/>
      <w:r w:rsidRPr="00F07521">
        <w:rPr>
          <w:rFonts w:asciiTheme="minorEastAsia" w:eastAsiaTheme="minorEastAsia" w:hAnsiTheme="minorEastAsia"/>
          <w:color w:val="494949"/>
          <w:lang w:eastAsia="ja-JP"/>
        </w:rPr>
        <w:t>PaddlePaddle</w:t>
      </w:r>
      <w:proofErr w:type="spellEnd"/>
      <w:r w:rsidRPr="00F07521">
        <w:rPr>
          <w:rFonts w:asciiTheme="minorEastAsia" w:eastAsiaTheme="minorEastAsia" w:hAnsiTheme="minorEastAsia"/>
          <w:color w:val="494949"/>
          <w:lang w:eastAsia="ja-JP"/>
        </w:rPr>
        <w:t>では、コアフレームワークPaddleと関連ツールライブラリ、拡張版とモデルライブラリ Modelsの6つのプロジェクトを占めています。</w:t>
      </w:r>
      <w:r w:rsidR="004156D1">
        <w:rPr>
          <w:rFonts w:asciiTheme="minorEastAsia" w:eastAsiaTheme="minorEastAsia" w:hAnsiTheme="minorEastAsia"/>
          <w:color w:val="494949"/>
          <w:lang w:eastAsia="ja-JP"/>
        </w:rPr>
        <w:t>Baidu</w:t>
      </w:r>
      <w:r w:rsidR="004156D1">
        <w:rPr>
          <w:rFonts w:asciiTheme="minorEastAsia" w:eastAsiaTheme="minorEastAsia" w:hAnsiTheme="minorEastAsia" w:hint="eastAsia"/>
          <w:color w:val="494949"/>
          <w:lang w:eastAsia="ja-JP"/>
        </w:rPr>
        <w:t>グループで自動運転を手掛ける</w:t>
      </w:r>
      <w:proofErr w:type="spellStart"/>
      <w:r w:rsidR="004156D1" w:rsidRPr="004156D1">
        <w:rPr>
          <w:rFonts w:asciiTheme="minorEastAsia" w:eastAsiaTheme="minorEastAsia" w:hAnsiTheme="minorEastAsia"/>
          <w:color w:val="494949"/>
          <w:lang w:eastAsia="ja-JP"/>
        </w:rPr>
        <w:t>ApolloAuto</w:t>
      </w:r>
      <w:proofErr w:type="spellEnd"/>
      <w:r w:rsidR="004156D1">
        <w:rPr>
          <w:rFonts w:asciiTheme="minorEastAsia" w:eastAsiaTheme="minorEastAsia" w:hAnsiTheme="minorEastAsia" w:hint="eastAsia"/>
          <w:color w:val="494949"/>
          <w:lang w:eastAsia="ja-JP"/>
        </w:rPr>
        <w:t>社の</w:t>
      </w:r>
      <w:r w:rsidR="004156D1" w:rsidRPr="004156D1">
        <w:rPr>
          <w:rFonts w:asciiTheme="minorEastAsia" w:eastAsiaTheme="minorEastAsia" w:hAnsiTheme="minorEastAsia"/>
          <w:color w:val="494949"/>
          <w:lang w:eastAsia="ja-JP"/>
        </w:rPr>
        <w:t>apolloもリストに入っています。</w:t>
      </w:r>
    </w:p>
    <w:p w14:paraId="31208BF5" w14:textId="77777777"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p>
    <w:p w14:paraId="48A60FD8" w14:textId="19D9BD05"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r w:rsidRPr="004156D1">
        <w:rPr>
          <w:rFonts w:asciiTheme="minorEastAsia" w:eastAsiaTheme="minorEastAsia" w:hAnsiTheme="minorEastAsia" w:hint="eastAsia"/>
          <w:color w:val="494949"/>
          <w:lang w:eastAsia="ja-JP"/>
        </w:rPr>
        <w:t>中国のトップ</w:t>
      </w:r>
      <w:r w:rsidRPr="004156D1">
        <w:rPr>
          <w:rFonts w:asciiTheme="minorEastAsia" w:eastAsiaTheme="minorEastAsia" w:hAnsiTheme="minorEastAsia"/>
          <w:color w:val="494949"/>
          <w:lang w:eastAsia="ja-JP"/>
        </w:rPr>
        <w:t>50プロジェクトのリストには、AriのAnt-Designコンポーネントライブラリ、</w:t>
      </w:r>
      <w:proofErr w:type="spellStart"/>
      <w:r w:rsidRPr="004156D1">
        <w:rPr>
          <w:rFonts w:asciiTheme="minorEastAsia" w:eastAsiaTheme="minorEastAsia" w:hAnsiTheme="minorEastAsia"/>
          <w:color w:val="494949"/>
          <w:lang w:eastAsia="ja-JP"/>
        </w:rPr>
        <w:t>Jingdong</w:t>
      </w:r>
      <w:proofErr w:type="spellEnd"/>
      <w:r w:rsidRPr="004156D1">
        <w:rPr>
          <w:rFonts w:asciiTheme="minorEastAsia" w:eastAsiaTheme="minorEastAsia" w:hAnsiTheme="minorEastAsia"/>
          <w:color w:val="494949"/>
          <w:lang w:eastAsia="ja-JP"/>
        </w:rPr>
        <w:t>のReactベースのフロントエンドフレームワーク、</w:t>
      </w:r>
      <w:ins w:id="0" w:author="高須 正和" w:date="2021-03-06T17:13:00Z">
        <w:r w:rsidR="008E2983" w:rsidRPr="00AE2D01">
          <w:rPr>
            <w:rFonts w:ascii="SimSun" w:eastAsia="SimSun" w:hAnsi="SimSun" w:cs="SimSun" w:hint="eastAsia"/>
            <w:color w:val="494949"/>
            <w:lang w:eastAsia="ja-JP"/>
          </w:rPr>
          <w:t>饿</w:t>
        </w:r>
        <w:r w:rsidR="008E2983" w:rsidRPr="00AE2D01">
          <w:rPr>
            <w:rFonts w:ascii="游明朝" w:eastAsia="游明朝" w:hAnsi="游明朝" w:cs="游明朝" w:hint="eastAsia"/>
            <w:color w:val="494949"/>
            <w:lang w:eastAsia="ja-JP"/>
          </w:rPr>
          <w:t>了么</w:t>
        </w:r>
      </w:ins>
      <w:del w:id="1" w:author="高須 正和" w:date="2021-03-06T17:13:00Z">
        <w:r w:rsidRPr="004156D1" w:rsidDel="008E2983">
          <w:rPr>
            <w:rFonts w:asciiTheme="minorEastAsia" w:eastAsiaTheme="minorEastAsia" w:hAnsiTheme="minorEastAsia"/>
            <w:color w:val="494949"/>
            <w:lang w:eastAsia="ja-JP"/>
          </w:rPr>
          <w:delText>Hungry</w:delText>
        </w:r>
      </w:del>
      <w:r w:rsidRPr="004156D1">
        <w:rPr>
          <w:rFonts w:asciiTheme="minorEastAsia" w:eastAsiaTheme="minorEastAsia" w:hAnsiTheme="minorEastAsia"/>
          <w:color w:val="494949"/>
          <w:lang w:eastAsia="ja-JP"/>
        </w:rPr>
        <w:t>のフロントエンドチーム（Ariに買収された）がオープンソースで提供しているVue UIコンポーネントライブラリのElementなどが含まれており、中国のオープンソースコミュニティではフロントエンドコミュニティの方が活発であることがわかります。また、一般的にフロントエンドのコードは機密性が低いため、企業は少しオープンマインドになっています</w:t>
      </w:r>
      <w:r w:rsidRPr="004156D1">
        <w:rPr>
          <w:rFonts w:asciiTheme="minorEastAsia" w:eastAsiaTheme="minorEastAsia" w:hAnsiTheme="minorEastAsia" w:hint="eastAsia"/>
          <w:color w:val="494949"/>
          <w:lang w:eastAsia="ja-JP"/>
        </w:rPr>
        <w:t>。ただし、注意すべき点としては、リストにあるフロントエンドプロジェクトのほとんどがコンポーネントライブラリであり、コアプロジェクトは存在しないということです。</w:t>
      </w:r>
    </w:p>
    <w:p w14:paraId="25BAA324" w14:textId="77777777"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p>
    <w:p w14:paraId="49B5EFA5" w14:textId="3E3BEA2B" w:rsidR="0083176F" w:rsidRDefault="004156D1" w:rsidP="00832103">
      <w:pPr>
        <w:pStyle w:val="af5"/>
        <w:spacing w:line="218" w:lineRule="auto"/>
        <w:ind w:left="193" w:right="234"/>
        <w:jc w:val="both"/>
        <w:rPr>
          <w:rFonts w:asciiTheme="minorEastAsia" w:eastAsiaTheme="minorEastAsia" w:hAnsiTheme="minorEastAsia"/>
          <w:color w:val="494949"/>
          <w:lang w:eastAsia="ja-JP"/>
        </w:rPr>
      </w:pPr>
      <w:r>
        <w:rPr>
          <w:rFonts w:asciiTheme="minorEastAsia" w:eastAsiaTheme="minorEastAsia" w:hAnsiTheme="minorEastAsia" w:hint="eastAsia"/>
          <w:color w:val="494949"/>
          <w:lang w:eastAsia="ja-JP"/>
        </w:rPr>
        <w:t>人工知能分野</w:t>
      </w:r>
      <w:r w:rsidRPr="004156D1">
        <w:rPr>
          <w:rFonts w:asciiTheme="minorEastAsia" w:eastAsiaTheme="minorEastAsia" w:hAnsiTheme="minorEastAsia" w:hint="eastAsia"/>
          <w:color w:val="494949"/>
          <w:lang w:eastAsia="ja-JP"/>
        </w:rPr>
        <w:t>に属する</w:t>
      </w:r>
      <w:proofErr w:type="spellStart"/>
      <w:r w:rsidRPr="004156D1">
        <w:rPr>
          <w:rFonts w:asciiTheme="minorEastAsia" w:eastAsiaTheme="minorEastAsia" w:hAnsiTheme="minorEastAsia"/>
          <w:color w:val="494949"/>
          <w:lang w:eastAsia="ja-JP"/>
        </w:rPr>
        <w:t>PaddlePaddle</w:t>
      </w:r>
      <w:proofErr w:type="spellEnd"/>
      <w:r w:rsidRPr="004156D1">
        <w:rPr>
          <w:rFonts w:asciiTheme="minorEastAsia" w:eastAsiaTheme="minorEastAsia" w:hAnsiTheme="minorEastAsia"/>
          <w:color w:val="494949"/>
          <w:lang w:eastAsia="ja-JP"/>
        </w:rPr>
        <w:t>/Paddle、apache/incubator-</w:t>
      </w:r>
      <w:proofErr w:type="spellStart"/>
      <w:r w:rsidRPr="004156D1">
        <w:rPr>
          <w:rFonts w:asciiTheme="minorEastAsia" w:eastAsiaTheme="minorEastAsia" w:hAnsiTheme="minorEastAsia"/>
          <w:color w:val="494949"/>
          <w:lang w:eastAsia="ja-JP"/>
        </w:rPr>
        <w:t>tvm</w:t>
      </w:r>
      <w:proofErr w:type="spellEnd"/>
      <w:r w:rsidRPr="004156D1">
        <w:rPr>
          <w:rFonts w:asciiTheme="minorEastAsia" w:eastAsiaTheme="minorEastAsia" w:hAnsiTheme="minorEastAsia"/>
          <w:color w:val="494949"/>
          <w:lang w:eastAsia="ja-JP"/>
        </w:rPr>
        <w:t>、Tencent/</w:t>
      </w:r>
      <w:proofErr w:type="spellStart"/>
      <w:r w:rsidRPr="004156D1">
        <w:rPr>
          <w:rFonts w:asciiTheme="minorEastAsia" w:eastAsiaTheme="minorEastAsia" w:hAnsiTheme="minorEastAsia"/>
          <w:color w:val="494949"/>
          <w:lang w:eastAsia="ja-JP"/>
        </w:rPr>
        <w:t>ncnn</w:t>
      </w:r>
      <w:proofErr w:type="spellEnd"/>
      <w:r w:rsidRPr="004156D1">
        <w:rPr>
          <w:rFonts w:asciiTheme="minorEastAsia" w:eastAsiaTheme="minorEastAsia" w:hAnsiTheme="minorEastAsia"/>
          <w:color w:val="494949"/>
          <w:lang w:eastAsia="ja-JP"/>
        </w:rPr>
        <w:t>、</w:t>
      </w:r>
      <w:proofErr w:type="spellStart"/>
      <w:r w:rsidRPr="004156D1">
        <w:rPr>
          <w:rFonts w:asciiTheme="minorEastAsia" w:eastAsiaTheme="minorEastAsia" w:hAnsiTheme="minorEastAsia"/>
          <w:color w:val="494949"/>
          <w:lang w:eastAsia="ja-JP"/>
        </w:rPr>
        <w:t>alibaba</w:t>
      </w:r>
      <w:proofErr w:type="spellEnd"/>
      <w:r w:rsidRPr="004156D1">
        <w:rPr>
          <w:rFonts w:asciiTheme="minorEastAsia" w:eastAsiaTheme="minorEastAsia" w:hAnsiTheme="minorEastAsia"/>
          <w:color w:val="494949"/>
          <w:lang w:eastAsia="ja-JP"/>
        </w:rPr>
        <w:t>/MNNなどのプロジェクトは、いずれも中国のトップ50プロジェクトのリストに入って</w:t>
      </w:r>
      <w:r w:rsidR="00737831">
        <w:rPr>
          <w:rFonts w:asciiTheme="minorEastAsia" w:eastAsiaTheme="minorEastAsia" w:hAnsiTheme="minorEastAsia" w:hint="eastAsia"/>
          <w:color w:val="494949"/>
          <w:lang w:eastAsia="ja-JP"/>
        </w:rPr>
        <w:t>います。これはこれらの超大手国内企業のすべてが、人工知能分野に取り組んでいることを示しています。</w:t>
      </w:r>
    </w:p>
    <w:p w14:paraId="1B9342D3" w14:textId="7B774BE6" w:rsidR="00832103" w:rsidRDefault="00832103" w:rsidP="00832103">
      <w:pPr>
        <w:pStyle w:val="af5"/>
        <w:spacing w:line="218" w:lineRule="auto"/>
        <w:ind w:left="193" w:right="234"/>
        <w:jc w:val="both"/>
        <w:rPr>
          <w:rFonts w:asciiTheme="minorEastAsia" w:eastAsiaTheme="minorEastAsia" w:hAnsiTheme="minorEastAsia"/>
          <w:color w:val="494949"/>
          <w:lang w:eastAsia="ja-JP"/>
        </w:rPr>
      </w:pPr>
    </w:p>
    <w:p w14:paraId="2AA7C00D" w14:textId="5A916DEA" w:rsidR="00832103" w:rsidRDefault="00E27295" w:rsidP="000A670B">
      <w:pPr>
        <w:pStyle w:val="3"/>
      </w:pPr>
      <w:r>
        <w:t xml:space="preserve">2.3 </w:t>
      </w:r>
      <w:r>
        <w:rPr>
          <w:rFonts w:hint="eastAsia"/>
        </w:rPr>
        <w:t>中国オープンソース企業状況分析</w:t>
      </w:r>
    </w:p>
    <w:p w14:paraId="183280C7" w14:textId="05B29BA9" w:rsidR="00E27295" w:rsidRDefault="00436225" w:rsidP="00436225">
      <w:pPr>
        <w:pStyle w:val="af5"/>
        <w:spacing w:line="218" w:lineRule="auto"/>
        <w:ind w:right="234"/>
        <w:jc w:val="both"/>
        <w:rPr>
          <w:rFonts w:eastAsiaTheme="minorEastAsia"/>
          <w:lang w:eastAsia="ja-JP"/>
        </w:rPr>
      </w:pPr>
      <w:r>
        <w:rPr>
          <w:rFonts w:asciiTheme="minorEastAsia" w:eastAsiaTheme="minorEastAsia" w:hAnsiTheme="minorEastAsia" w:hint="eastAsia"/>
          <w:lang w:eastAsia="ja-JP"/>
        </w:rPr>
        <w:t>中国のテクノロジー企業の、</w:t>
      </w:r>
      <w:r w:rsidR="00531AF7">
        <w:rPr>
          <w:rFonts w:asciiTheme="minorEastAsia" w:eastAsiaTheme="minorEastAsia" w:hAnsiTheme="minorEastAsia" w:hint="eastAsia"/>
          <w:lang w:eastAsia="ja-JP"/>
        </w:rPr>
        <w:t>オープンソースに対する</w:t>
      </w:r>
      <w:r>
        <w:rPr>
          <w:rFonts w:eastAsiaTheme="minorEastAsia" w:hint="eastAsia"/>
          <w:lang w:eastAsia="ja-JP"/>
        </w:rPr>
        <w:t>2</w:t>
      </w:r>
      <w:r>
        <w:rPr>
          <w:rFonts w:eastAsiaTheme="minorEastAsia"/>
          <w:lang w:eastAsia="ja-JP"/>
        </w:rPr>
        <w:t>020</w:t>
      </w:r>
      <w:r>
        <w:rPr>
          <w:rFonts w:eastAsiaTheme="minorEastAsia" w:hint="eastAsia"/>
          <w:lang w:eastAsia="ja-JP"/>
        </w:rPr>
        <w:t>年アクティブ度を調べてみました。</w:t>
      </w:r>
    </w:p>
    <w:p w14:paraId="30DF111E" w14:textId="2A63A291" w:rsidR="00323928" w:rsidRPr="00323928" w:rsidRDefault="00436225" w:rsidP="00323928">
      <w:pPr>
        <w:pStyle w:val="af5"/>
        <w:spacing w:line="218" w:lineRule="auto"/>
        <w:ind w:right="234"/>
        <w:jc w:val="both"/>
        <w:rPr>
          <w:rFonts w:eastAsiaTheme="minorEastAsia"/>
          <w:lang w:eastAsia="ja-JP"/>
        </w:rPr>
      </w:pPr>
      <w:r>
        <w:rPr>
          <w:rFonts w:eastAsiaTheme="minorEastAsia"/>
          <w:noProof/>
          <w:lang w:eastAsia="ja-JP"/>
        </w:rPr>
        <w:drawing>
          <wp:inline distT="0" distB="0" distL="0" distR="0" wp14:anchorId="42A6E492" wp14:editId="64341E83">
            <wp:extent cx="5170170" cy="255460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0170" cy="2554605"/>
                    </a:xfrm>
                    <a:prstGeom prst="rect">
                      <a:avLst/>
                    </a:prstGeom>
                    <a:noFill/>
                    <a:ln>
                      <a:noFill/>
                    </a:ln>
                  </pic:spPr>
                </pic:pic>
              </a:graphicData>
            </a:graphic>
          </wp:inline>
        </w:drawing>
      </w:r>
      <w:r w:rsidR="00323928">
        <w:rPr>
          <w:rFonts w:eastAsiaTheme="minorEastAsia"/>
          <w:lang w:eastAsia="ja-JP"/>
        </w:rPr>
        <w:br/>
      </w:r>
      <w:r w:rsidR="00323928">
        <w:rPr>
          <w:rFonts w:eastAsiaTheme="minorEastAsia"/>
          <w:lang w:eastAsia="ja-JP"/>
        </w:rPr>
        <w:br/>
      </w:r>
      <w:r w:rsidR="00323928" w:rsidRPr="00323928">
        <w:rPr>
          <w:rFonts w:eastAsiaTheme="minorEastAsia" w:hint="eastAsia"/>
          <w:lang w:eastAsia="ja-JP"/>
        </w:rPr>
        <w:t>国内企業のオープンソースデータを見てみると、</w:t>
      </w:r>
      <w:proofErr w:type="spellStart"/>
      <w:r w:rsidR="00323928" w:rsidRPr="00323928">
        <w:rPr>
          <w:rFonts w:eastAsiaTheme="minorEastAsia"/>
          <w:lang w:eastAsia="ja-JP"/>
        </w:rPr>
        <w:t>pull_review_comment</w:t>
      </w:r>
      <w:proofErr w:type="spellEnd"/>
      <w:r w:rsidR="00323928" w:rsidRPr="00323928">
        <w:rPr>
          <w:rFonts w:eastAsiaTheme="minorEastAsia"/>
          <w:lang w:eastAsia="ja-JP"/>
        </w:rPr>
        <w:t>以外の全てのメトリクスでアリババが</w:t>
      </w:r>
      <w:r w:rsidR="00323928" w:rsidRPr="00323928">
        <w:rPr>
          <w:rFonts w:eastAsiaTheme="minorEastAsia"/>
          <w:lang w:eastAsia="ja-JP"/>
        </w:rPr>
        <w:t>1</w:t>
      </w:r>
      <w:r w:rsidR="00323928" w:rsidRPr="00323928">
        <w:rPr>
          <w:rFonts w:eastAsiaTheme="minorEastAsia"/>
          <w:lang w:eastAsia="ja-JP"/>
        </w:rPr>
        <w:t>位になっており、</w:t>
      </w:r>
      <w:proofErr w:type="spellStart"/>
      <w:r w:rsidR="00323928" w:rsidRPr="00323928">
        <w:rPr>
          <w:rFonts w:eastAsiaTheme="minorEastAsia"/>
          <w:lang w:eastAsia="ja-JP"/>
        </w:rPr>
        <w:t>Repo_count</w:t>
      </w:r>
      <w:proofErr w:type="spellEnd"/>
      <w:r w:rsidR="00323928" w:rsidRPr="00323928">
        <w:rPr>
          <w:rFonts w:eastAsiaTheme="minorEastAsia"/>
          <w:lang w:eastAsia="ja-JP"/>
        </w:rPr>
        <w:t>と</w:t>
      </w:r>
      <w:proofErr w:type="spellStart"/>
      <w:r w:rsidR="00323928" w:rsidRPr="00323928">
        <w:rPr>
          <w:rFonts w:eastAsiaTheme="minorEastAsia"/>
          <w:lang w:eastAsia="ja-JP"/>
        </w:rPr>
        <w:t>Developer_count</w:t>
      </w:r>
      <w:proofErr w:type="spellEnd"/>
      <w:r w:rsidR="00323928" w:rsidRPr="00323928">
        <w:rPr>
          <w:rFonts w:eastAsiaTheme="minorEastAsia"/>
          <w:lang w:eastAsia="ja-JP"/>
        </w:rPr>
        <w:t>が個々のスコアで他の企業を合計したもの</w:t>
      </w:r>
      <w:r w:rsidR="002D32D4">
        <w:rPr>
          <w:rFonts w:eastAsiaTheme="minorEastAsia" w:hint="eastAsia"/>
          <w:lang w:eastAsia="ja-JP"/>
        </w:rPr>
        <w:t>に匹敵し、</w:t>
      </w:r>
      <w:r w:rsidR="00323928" w:rsidRPr="00323928">
        <w:rPr>
          <w:rFonts w:eastAsiaTheme="minorEastAsia"/>
          <w:lang w:eastAsia="ja-JP"/>
        </w:rPr>
        <w:t>で、</w:t>
      </w:r>
      <w:proofErr w:type="spellStart"/>
      <w:r w:rsidR="00323928" w:rsidRPr="00323928">
        <w:rPr>
          <w:rFonts w:eastAsiaTheme="minorEastAsia"/>
          <w:lang w:eastAsia="ja-JP"/>
        </w:rPr>
        <w:t>Open_issues</w:t>
      </w:r>
      <w:proofErr w:type="spellEnd"/>
      <w:r w:rsidR="00323928" w:rsidRPr="00323928">
        <w:rPr>
          <w:rFonts w:eastAsiaTheme="minorEastAsia"/>
          <w:lang w:eastAsia="ja-JP"/>
        </w:rPr>
        <w:t>の数が他の企業よりも桁違いに多いことがわかります。</w:t>
      </w:r>
      <w:proofErr w:type="spellStart"/>
      <w:r w:rsidR="00323928" w:rsidRPr="00323928">
        <w:rPr>
          <w:rFonts w:eastAsiaTheme="minorEastAsia"/>
          <w:lang w:eastAsia="ja-JP"/>
        </w:rPr>
        <w:t>open_issues</w:t>
      </w:r>
      <w:proofErr w:type="spellEnd"/>
      <w:r w:rsidR="00323928" w:rsidRPr="00323928">
        <w:rPr>
          <w:rFonts w:eastAsiaTheme="minorEastAsia"/>
          <w:lang w:eastAsia="ja-JP"/>
        </w:rPr>
        <w:t>の数も桁違いに多い。</w:t>
      </w:r>
    </w:p>
    <w:p w14:paraId="78A0678A" w14:textId="77777777" w:rsidR="00323928" w:rsidRPr="00323928" w:rsidRDefault="00323928" w:rsidP="00323928">
      <w:pPr>
        <w:pStyle w:val="af5"/>
        <w:spacing w:line="218" w:lineRule="auto"/>
        <w:ind w:right="234"/>
        <w:jc w:val="both"/>
        <w:rPr>
          <w:rFonts w:eastAsiaTheme="minorEastAsia"/>
          <w:lang w:eastAsia="ja-JP"/>
        </w:rPr>
      </w:pPr>
    </w:p>
    <w:p w14:paraId="3CB10973" w14:textId="49FE9E0A" w:rsidR="00323928" w:rsidRPr="00323928" w:rsidRDefault="00180F9A" w:rsidP="00323928">
      <w:pPr>
        <w:pStyle w:val="af5"/>
        <w:spacing w:line="218" w:lineRule="auto"/>
        <w:ind w:right="234"/>
        <w:jc w:val="both"/>
        <w:rPr>
          <w:rFonts w:eastAsiaTheme="minorEastAsia"/>
          <w:lang w:eastAsia="ja-JP"/>
        </w:rPr>
      </w:pPr>
      <w:r>
        <w:rPr>
          <w:rFonts w:eastAsiaTheme="minorEastAsia" w:hint="eastAsia"/>
          <w:lang w:eastAsia="ja-JP"/>
        </w:rPr>
        <w:t>A</w:t>
      </w:r>
      <w:r>
        <w:rPr>
          <w:rFonts w:eastAsiaTheme="minorEastAsia"/>
          <w:lang w:eastAsia="ja-JP"/>
        </w:rPr>
        <w:t>I</w:t>
      </w:r>
      <w:r>
        <w:rPr>
          <w:rFonts w:eastAsiaTheme="minorEastAsia" w:hint="eastAsia"/>
          <w:lang w:eastAsia="ja-JP"/>
        </w:rPr>
        <w:t>の分野では</w:t>
      </w:r>
      <w:r>
        <w:rPr>
          <w:rFonts w:eastAsiaTheme="minorEastAsia" w:hint="eastAsia"/>
          <w:lang w:eastAsia="ja-JP"/>
        </w:rPr>
        <w:t>B</w:t>
      </w:r>
      <w:r>
        <w:rPr>
          <w:rFonts w:eastAsiaTheme="minorEastAsia"/>
          <w:lang w:eastAsia="ja-JP"/>
        </w:rPr>
        <w:t>aidu</w:t>
      </w:r>
      <w:r>
        <w:rPr>
          <w:rFonts w:eastAsiaTheme="minorEastAsia" w:hint="eastAsia"/>
          <w:lang w:eastAsia="ja-JP"/>
        </w:rPr>
        <w:t>の競争力が際立っています。</w:t>
      </w:r>
      <w:r w:rsidR="00323928" w:rsidRPr="00323928">
        <w:rPr>
          <w:rFonts w:eastAsiaTheme="minorEastAsia" w:hint="eastAsia"/>
          <w:lang w:eastAsia="ja-JP"/>
        </w:rPr>
        <w:t>国産オープンソースのディープラーニングプラットフォーム「</w:t>
      </w:r>
      <w:proofErr w:type="spellStart"/>
      <w:r w:rsidR="00323928" w:rsidRPr="00323928">
        <w:rPr>
          <w:rFonts w:eastAsiaTheme="minorEastAsia"/>
          <w:lang w:eastAsia="ja-JP"/>
        </w:rPr>
        <w:t>PaddlePaddle</w:t>
      </w:r>
      <w:proofErr w:type="spellEnd"/>
      <w:r w:rsidR="00323928" w:rsidRPr="00323928">
        <w:rPr>
          <w:rFonts w:eastAsiaTheme="minorEastAsia"/>
          <w:lang w:eastAsia="ja-JP"/>
        </w:rPr>
        <w:t>」や自動運転プラットフォーム「</w:t>
      </w:r>
      <w:r w:rsidR="00323928" w:rsidRPr="00323928">
        <w:rPr>
          <w:rFonts w:eastAsiaTheme="minorEastAsia"/>
          <w:lang w:eastAsia="ja-JP"/>
        </w:rPr>
        <w:t>Apollo</w:t>
      </w:r>
      <w:r w:rsidR="00323928" w:rsidRPr="00323928">
        <w:rPr>
          <w:rFonts w:eastAsiaTheme="minorEastAsia"/>
          <w:lang w:eastAsia="ja-JP"/>
        </w:rPr>
        <w:t>」など</w:t>
      </w:r>
      <w:r>
        <w:rPr>
          <w:rFonts w:eastAsiaTheme="minorEastAsia" w:hint="eastAsia"/>
          <w:lang w:eastAsia="ja-JP"/>
        </w:rPr>
        <w:t>。</w:t>
      </w:r>
      <w:r>
        <w:rPr>
          <w:rFonts w:eastAsiaTheme="minorEastAsia"/>
          <w:lang w:eastAsia="ja-JP"/>
        </w:rPr>
        <w:br/>
      </w:r>
      <w:r w:rsidR="00323928" w:rsidRPr="00323928">
        <w:rPr>
          <w:rFonts w:eastAsiaTheme="minorEastAsia"/>
          <w:lang w:eastAsia="ja-JP"/>
        </w:rPr>
        <w:t>Tencent</w:t>
      </w:r>
      <w:r w:rsidR="00323928" w:rsidRPr="00323928">
        <w:rPr>
          <w:rFonts w:eastAsiaTheme="minorEastAsia"/>
          <w:lang w:eastAsia="ja-JP"/>
        </w:rPr>
        <w:t>が</w:t>
      </w:r>
      <w:r w:rsidR="00323928" w:rsidRPr="00323928">
        <w:rPr>
          <w:rFonts w:eastAsiaTheme="minorEastAsia"/>
          <w:lang w:eastAsia="ja-JP"/>
        </w:rPr>
        <w:t>GitHub</w:t>
      </w:r>
      <w:r w:rsidR="00323928" w:rsidRPr="00323928">
        <w:rPr>
          <w:rFonts w:eastAsiaTheme="minorEastAsia"/>
          <w:lang w:eastAsia="ja-JP"/>
        </w:rPr>
        <w:t>上で公開した</w:t>
      </w:r>
      <w:r w:rsidR="00323928" w:rsidRPr="00323928">
        <w:rPr>
          <w:rFonts w:eastAsiaTheme="minorEastAsia"/>
          <w:lang w:eastAsia="ja-JP"/>
        </w:rPr>
        <w:t>192</w:t>
      </w:r>
      <w:r w:rsidR="00323928" w:rsidRPr="00323928">
        <w:rPr>
          <w:rFonts w:eastAsiaTheme="minorEastAsia"/>
          <w:lang w:eastAsia="ja-JP"/>
        </w:rPr>
        <w:t>のレポ</w:t>
      </w:r>
      <w:r>
        <w:rPr>
          <w:rFonts w:eastAsiaTheme="minorEastAsia" w:hint="eastAsia"/>
          <w:lang w:eastAsia="ja-JP"/>
        </w:rPr>
        <w:t>ジトリ</w:t>
      </w:r>
      <w:r w:rsidR="00323928" w:rsidRPr="00323928">
        <w:rPr>
          <w:rFonts w:eastAsiaTheme="minorEastAsia"/>
          <w:lang w:eastAsia="ja-JP"/>
        </w:rPr>
        <w:t>、プロジェクトの範囲は主にクラウド</w:t>
      </w:r>
      <w:r>
        <w:rPr>
          <w:rFonts w:eastAsiaTheme="minorEastAsia" w:hint="eastAsia"/>
          <w:lang w:eastAsia="ja-JP"/>
        </w:rPr>
        <w:t>関係に集まっています。</w:t>
      </w:r>
      <w:r w:rsidR="00323928" w:rsidRPr="00323928">
        <w:rPr>
          <w:rFonts w:eastAsiaTheme="minorEastAsia"/>
          <w:lang w:eastAsia="ja-JP"/>
        </w:rPr>
        <w:t>。</w:t>
      </w:r>
    </w:p>
    <w:p w14:paraId="6EC46567" w14:textId="5B77D733" w:rsidR="00323928" w:rsidRPr="00323928" w:rsidRDefault="00323928" w:rsidP="00A17FFA">
      <w:pPr>
        <w:pStyle w:val="af5"/>
        <w:spacing w:line="218" w:lineRule="auto"/>
        <w:ind w:right="234"/>
        <w:jc w:val="both"/>
        <w:rPr>
          <w:rFonts w:eastAsiaTheme="minorEastAsia"/>
          <w:lang w:eastAsia="ja-JP"/>
        </w:rPr>
      </w:pPr>
      <w:r w:rsidRPr="00323928">
        <w:rPr>
          <w:rFonts w:eastAsiaTheme="minorEastAsia"/>
          <w:lang w:eastAsia="ja-JP"/>
        </w:rPr>
        <w:t>Huawei</w:t>
      </w:r>
      <w:r w:rsidRPr="00323928">
        <w:rPr>
          <w:rFonts w:eastAsiaTheme="minorEastAsia"/>
          <w:lang w:eastAsia="ja-JP"/>
        </w:rPr>
        <w:t>のオープンソースへの投資はよく知られています。</w:t>
      </w:r>
      <w:r w:rsidRPr="00323928">
        <w:rPr>
          <w:rFonts w:eastAsiaTheme="minorEastAsia"/>
          <w:lang w:eastAsia="ja-JP"/>
        </w:rPr>
        <w:t>Huawei</w:t>
      </w:r>
      <w:r w:rsidRPr="00323928">
        <w:rPr>
          <w:rFonts w:eastAsiaTheme="minorEastAsia"/>
          <w:lang w:eastAsia="ja-JP"/>
        </w:rPr>
        <w:t>のオープンソースへの投資は誰の目にも明らかだが、</w:t>
      </w:r>
      <w:r w:rsidRPr="00323928">
        <w:rPr>
          <w:rFonts w:eastAsiaTheme="minorEastAsia"/>
          <w:lang w:eastAsia="ja-JP"/>
        </w:rPr>
        <w:t>GitHub</w:t>
      </w:r>
      <w:r w:rsidRPr="00323928">
        <w:rPr>
          <w:rFonts w:eastAsiaTheme="minorEastAsia"/>
          <w:lang w:eastAsia="ja-JP"/>
        </w:rPr>
        <w:t>のデータを見てもその強さが十分に発揮されているとは言えず、米中のマクロな貿易戦争の影響がここに表れて</w:t>
      </w:r>
      <w:r w:rsidR="00A17FFA">
        <w:rPr>
          <w:rFonts w:eastAsiaTheme="minorEastAsia" w:hint="eastAsia"/>
          <w:lang w:eastAsia="ja-JP"/>
        </w:rPr>
        <w:t>います</w:t>
      </w:r>
      <w:r w:rsidRPr="00323928">
        <w:rPr>
          <w:rFonts w:eastAsiaTheme="minorEastAsia"/>
          <w:lang w:eastAsia="ja-JP"/>
        </w:rPr>
        <w:t>。</w:t>
      </w:r>
      <w:r w:rsidR="00A17FFA">
        <w:rPr>
          <w:rFonts w:eastAsiaTheme="minorEastAsia"/>
          <w:lang w:eastAsia="ja-JP"/>
        </w:rPr>
        <w:br/>
      </w:r>
      <w:proofErr w:type="spellStart"/>
      <w:r w:rsidR="00A17FFA">
        <w:rPr>
          <w:rFonts w:eastAsiaTheme="minorEastAsia"/>
          <w:lang w:eastAsia="ja-JP"/>
        </w:rPr>
        <w:t>WeBan</w:t>
      </w:r>
      <w:r w:rsidR="00A17FFA">
        <w:rPr>
          <w:rFonts w:eastAsiaTheme="minorEastAsia" w:hint="eastAsia"/>
          <w:lang w:eastAsia="ja-JP"/>
        </w:rPr>
        <w:t>k</w:t>
      </w:r>
      <w:proofErr w:type="spellEnd"/>
      <w:r w:rsidR="00A17FFA" w:rsidRPr="00A17FFA">
        <w:rPr>
          <w:rFonts w:eastAsiaTheme="minorEastAsia" w:hint="eastAsia"/>
          <w:lang w:eastAsia="ja-JP"/>
        </w:rPr>
        <w:t>微众</w:t>
      </w:r>
      <w:r w:rsidR="00A17FFA" w:rsidRPr="00A17FFA">
        <w:rPr>
          <w:rFonts w:ascii="SimSun" w:eastAsia="SimSun" w:hAnsi="SimSun" w:cs="SimSun" w:hint="eastAsia"/>
          <w:lang w:eastAsia="ja-JP"/>
        </w:rPr>
        <w:t>银</w:t>
      </w:r>
      <w:r w:rsidR="00A17FFA" w:rsidRPr="00A17FFA">
        <w:rPr>
          <w:rFonts w:ascii="游明朝" w:eastAsia="游明朝" w:hAnsi="游明朝" w:cs="游明朝" w:hint="eastAsia"/>
          <w:lang w:eastAsia="ja-JP"/>
        </w:rPr>
        <w:t>⾏</w:t>
      </w:r>
      <w:r w:rsidR="00A17FFA">
        <w:rPr>
          <w:rFonts w:eastAsiaTheme="minorEastAsia" w:hint="eastAsia"/>
          <w:lang w:eastAsia="ja-JP"/>
        </w:rPr>
        <w:t>はインターネットのフィンテックや金融から来た新しいプレイヤーです。</w:t>
      </w:r>
      <w:r w:rsidR="00A17FFA">
        <w:rPr>
          <w:rFonts w:eastAsiaTheme="minorEastAsia" w:hint="eastAsia"/>
          <w:lang w:eastAsia="ja-JP"/>
        </w:rPr>
        <w:t>2</w:t>
      </w:r>
      <w:r w:rsidR="00A17FFA">
        <w:rPr>
          <w:rFonts w:eastAsiaTheme="minorEastAsia"/>
          <w:lang w:eastAsia="ja-JP"/>
        </w:rPr>
        <w:t>7</w:t>
      </w:r>
      <w:r w:rsidR="00A17FFA">
        <w:rPr>
          <w:rFonts w:eastAsiaTheme="minorEastAsia" w:hint="eastAsia"/>
          <w:lang w:eastAsia="ja-JP"/>
        </w:rPr>
        <w:t>のプロジェクト、</w:t>
      </w:r>
      <w:r w:rsidR="00A17FFA">
        <w:rPr>
          <w:rFonts w:eastAsiaTheme="minorEastAsia" w:hint="eastAsia"/>
          <w:lang w:eastAsia="ja-JP"/>
        </w:rPr>
        <w:t>4</w:t>
      </w:r>
      <w:r w:rsidR="00A17FFA">
        <w:rPr>
          <w:rFonts w:eastAsiaTheme="minorEastAsia"/>
          <w:lang w:eastAsia="ja-JP"/>
        </w:rPr>
        <w:t>4</w:t>
      </w:r>
      <w:r w:rsidR="00A17FFA">
        <w:rPr>
          <w:rFonts w:eastAsiaTheme="minorEastAsia" w:hint="eastAsia"/>
          <w:lang w:eastAsia="ja-JP"/>
        </w:rPr>
        <w:t>のレポジトリは、</w:t>
      </w:r>
      <w:r w:rsidR="00A17FFA">
        <w:rPr>
          <w:rFonts w:eastAsiaTheme="minorEastAsia"/>
          <w:lang w:eastAsia="ja-JP"/>
        </w:rPr>
        <w:t>AI,</w:t>
      </w:r>
      <w:r w:rsidR="00A17FFA">
        <w:rPr>
          <w:rFonts w:eastAsiaTheme="minorEastAsia" w:hint="eastAsia"/>
          <w:lang w:eastAsia="ja-JP"/>
        </w:rPr>
        <w:t>クラウドでのビッグデータ</w:t>
      </w:r>
      <w:r w:rsidR="00A17FFA">
        <w:rPr>
          <w:rFonts w:eastAsiaTheme="minorEastAsia" w:hint="eastAsia"/>
          <w:lang w:eastAsia="ja-JP"/>
        </w:rPr>
        <w:t>,</w:t>
      </w:r>
      <w:r w:rsidR="00A17FFA">
        <w:rPr>
          <w:rFonts w:eastAsiaTheme="minorEastAsia" w:hint="eastAsia"/>
          <w:lang w:eastAsia="ja-JP"/>
        </w:rPr>
        <w:t>ブロックチェーンなどに及んでいます。</w:t>
      </w:r>
      <w:r w:rsidRPr="00323928">
        <w:rPr>
          <w:rFonts w:eastAsiaTheme="minorEastAsia"/>
          <w:lang w:eastAsia="ja-JP"/>
        </w:rPr>
        <w:t>また、</w:t>
      </w:r>
      <w:proofErr w:type="spellStart"/>
      <w:r w:rsidR="00EC09A1">
        <w:rPr>
          <w:rFonts w:eastAsiaTheme="minorEastAsia" w:hint="eastAsia"/>
          <w:lang w:eastAsia="ja-JP"/>
        </w:rPr>
        <w:t>WeBan</w:t>
      </w:r>
      <w:r w:rsidR="00EC09A1">
        <w:rPr>
          <w:rFonts w:eastAsiaTheme="minorEastAsia"/>
          <w:lang w:eastAsia="ja-JP"/>
        </w:rPr>
        <w:t>k</w:t>
      </w:r>
      <w:proofErr w:type="spellEnd"/>
      <w:r w:rsidR="00EC09A1">
        <w:rPr>
          <w:rFonts w:eastAsiaTheme="minorEastAsia" w:hint="eastAsia"/>
          <w:lang w:eastAsia="ja-JP"/>
        </w:rPr>
        <w:t>は金融分野の中でいち早くオープンソース普及推進室を設けているのも特徴的です。</w:t>
      </w:r>
      <w:r w:rsidR="00EC09A1">
        <w:rPr>
          <w:rFonts w:eastAsiaTheme="minorEastAsia"/>
          <w:lang w:eastAsia="ja-JP"/>
        </w:rPr>
        <w:br/>
      </w:r>
      <w:proofErr w:type="spellStart"/>
      <w:r w:rsidR="00EC09A1">
        <w:rPr>
          <w:rFonts w:eastAsiaTheme="minorEastAsia"/>
          <w:lang w:eastAsia="ja-JP"/>
        </w:rPr>
        <w:t>DiDi</w:t>
      </w:r>
      <w:proofErr w:type="spellEnd"/>
      <w:r w:rsidRPr="00323928">
        <w:rPr>
          <w:rFonts w:eastAsiaTheme="minorEastAsia"/>
          <w:lang w:eastAsia="ja-JP"/>
        </w:rPr>
        <w:t>はオープンソース委員会を立ち上げ、業界内のオープンソースプロジェクトに積極的に参加しているほか、</w:t>
      </w:r>
      <w:r w:rsidRPr="00323928">
        <w:rPr>
          <w:rFonts w:eastAsiaTheme="minorEastAsia"/>
          <w:lang w:eastAsia="ja-JP"/>
        </w:rPr>
        <w:t>GitHub</w:t>
      </w:r>
      <w:r w:rsidRPr="00323928">
        <w:rPr>
          <w:rFonts w:eastAsiaTheme="minorEastAsia"/>
          <w:lang w:eastAsia="ja-JP"/>
        </w:rPr>
        <w:t>上で</w:t>
      </w:r>
      <w:r w:rsidRPr="00323928">
        <w:rPr>
          <w:rFonts w:eastAsiaTheme="minorEastAsia"/>
          <w:lang w:eastAsia="ja-JP"/>
        </w:rPr>
        <w:t>38</w:t>
      </w:r>
      <w:r w:rsidRPr="00323928">
        <w:rPr>
          <w:rFonts w:eastAsiaTheme="minorEastAsia"/>
          <w:lang w:eastAsia="ja-JP"/>
        </w:rPr>
        <w:t>の</w:t>
      </w:r>
      <w:r w:rsidR="00420AB8">
        <w:rPr>
          <w:rFonts w:eastAsiaTheme="minorEastAsia" w:hint="eastAsia"/>
          <w:lang w:eastAsia="ja-JP"/>
        </w:rPr>
        <w:t>レポジトリ</w:t>
      </w:r>
      <w:r w:rsidRPr="00323928">
        <w:rPr>
          <w:rFonts w:eastAsiaTheme="minorEastAsia"/>
          <w:lang w:eastAsia="ja-JP"/>
        </w:rPr>
        <w:t>を積極的に公開しています。</w:t>
      </w:r>
    </w:p>
    <w:p w14:paraId="7F731E72" w14:textId="05A2788B" w:rsidR="00323928" w:rsidRPr="00323928" w:rsidRDefault="00323928" w:rsidP="00323928">
      <w:pPr>
        <w:pStyle w:val="af5"/>
        <w:spacing w:line="218" w:lineRule="auto"/>
        <w:ind w:right="234"/>
        <w:jc w:val="both"/>
        <w:rPr>
          <w:rFonts w:eastAsiaTheme="minorEastAsia"/>
          <w:lang w:eastAsia="ja-JP"/>
        </w:rPr>
      </w:pPr>
      <w:proofErr w:type="spellStart"/>
      <w:r w:rsidRPr="00323928">
        <w:rPr>
          <w:rFonts w:eastAsiaTheme="minorEastAsia"/>
          <w:lang w:eastAsia="ja-JP"/>
        </w:rPr>
        <w:t>Deepin</w:t>
      </w:r>
      <w:proofErr w:type="spellEnd"/>
      <w:r w:rsidR="00420AB8">
        <w:rPr>
          <w:rFonts w:eastAsiaTheme="minorEastAsia"/>
          <w:lang w:eastAsia="ja-JP"/>
        </w:rPr>
        <w:t>(</w:t>
      </w:r>
      <w:r w:rsidR="00420AB8">
        <w:rPr>
          <w:rFonts w:eastAsiaTheme="minorEastAsia" w:hint="eastAsia"/>
          <w:lang w:eastAsia="ja-JP"/>
        </w:rPr>
        <w:t>訳註</w:t>
      </w:r>
      <w:r w:rsidR="00420AB8">
        <w:rPr>
          <w:rFonts w:eastAsiaTheme="minorEastAsia" w:hint="eastAsia"/>
          <w:lang w:eastAsia="ja-JP"/>
        </w:rPr>
        <w:t>:</w:t>
      </w:r>
      <w:r w:rsidR="00420AB8">
        <w:rPr>
          <w:rFonts w:eastAsiaTheme="minorEastAsia"/>
          <w:lang w:eastAsia="ja-JP"/>
        </w:rPr>
        <w:t>Debian</w:t>
      </w:r>
      <w:r w:rsidR="00420AB8">
        <w:rPr>
          <w:rFonts w:eastAsiaTheme="minorEastAsia" w:hint="eastAsia"/>
          <w:lang w:eastAsia="ja-JP"/>
        </w:rPr>
        <w:t>の安定版をベースにした</w:t>
      </w:r>
      <w:r w:rsidR="00420AB8">
        <w:rPr>
          <w:rFonts w:eastAsiaTheme="minorEastAsia"/>
          <w:lang w:eastAsia="ja-JP"/>
        </w:rPr>
        <w:t>Linux</w:t>
      </w:r>
      <w:r w:rsidR="00420AB8">
        <w:rPr>
          <w:rFonts w:eastAsiaTheme="minorEastAsia" w:hint="eastAsia"/>
          <w:lang w:eastAsia="ja-JP"/>
        </w:rPr>
        <w:t>のディストリビューション</w:t>
      </w:r>
      <w:proofErr w:type="spellStart"/>
      <w:r w:rsidR="00420AB8">
        <w:rPr>
          <w:rFonts w:eastAsiaTheme="minorEastAsia" w:hint="eastAsia"/>
          <w:lang w:eastAsia="ja-JP"/>
        </w:rPr>
        <w:t>d</w:t>
      </w:r>
      <w:r w:rsidR="00420AB8">
        <w:rPr>
          <w:rFonts w:eastAsiaTheme="minorEastAsia"/>
          <w:lang w:eastAsia="ja-JP"/>
        </w:rPr>
        <w:t>eepin</w:t>
      </w:r>
      <w:proofErr w:type="spellEnd"/>
      <w:r w:rsidR="00420AB8">
        <w:rPr>
          <w:rFonts w:eastAsiaTheme="minorEastAsia" w:hint="eastAsia"/>
          <w:lang w:eastAsia="ja-JP"/>
        </w:rPr>
        <w:t>を公開している企業。中国で有名なオープンのオフィスソフト</w:t>
      </w:r>
      <w:r w:rsidR="00420AB8">
        <w:rPr>
          <w:rFonts w:eastAsiaTheme="minorEastAsia" w:hint="eastAsia"/>
          <w:lang w:eastAsia="ja-JP"/>
        </w:rPr>
        <w:t>W</w:t>
      </w:r>
      <w:r w:rsidR="00420AB8">
        <w:rPr>
          <w:rFonts w:eastAsiaTheme="minorEastAsia"/>
          <w:lang w:eastAsia="ja-JP"/>
        </w:rPr>
        <w:t>PS</w:t>
      </w:r>
      <w:r w:rsidR="00420AB8">
        <w:rPr>
          <w:rFonts w:eastAsiaTheme="minorEastAsia" w:hint="eastAsia"/>
          <w:lang w:eastAsia="ja-JP"/>
        </w:rPr>
        <w:t xml:space="preserve"> </w:t>
      </w:r>
      <w:r w:rsidR="00420AB8">
        <w:rPr>
          <w:rFonts w:eastAsiaTheme="minorEastAsia"/>
          <w:lang w:eastAsia="ja-JP"/>
        </w:rPr>
        <w:t>Office</w:t>
      </w:r>
      <w:r w:rsidR="00420AB8">
        <w:rPr>
          <w:rFonts w:eastAsiaTheme="minorEastAsia" w:hint="eastAsia"/>
          <w:lang w:eastAsia="ja-JP"/>
        </w:rPr>
        <w:t>などの開発も行っている</w:t>
      </w:r>
      <w:r w:rsidR="00420AB8">
        <w:rPr>
          <w:rFonts w:eastAsiaTheme="minorEastAsia"/>
          <w:lang w:eastAsia="ja-JP"/>
        </w:rPr>
        <w:t>)</w:t>
      </w:r>
      <w:r w:rsidRPr="00323928">
        <w:rPr>
          <w:rFonts w:eastAsiaTheme="minorEastAsia"/>
          <w:lang w:eastAsia="ja-JP"/>
        </w:rPr>
        <w:t>のデスクトップ環境である</w:t>
      </w:r>
      <w:r w:rsidRPr="00323928">
        <w:rPr>
          <w:rFonts w:eastAsiaTheme="minorEastAsia"/>
          <w:lang w:eastAsia="ja-JP"/>
        </w:rPr>
        <w:t>DDE</w:t>
      </w:r>
      <w:r w:rsidRPr="00323928">
        <w:rPr>
          <w:rFonts w:eastAsiaTheme="minorEastAsia"/>
          <w:lang w:eastAsia="ja-JP"/>
        </w:rPr>
        <w:t>は国内外のユーザーに愛されており、アプリケーションストアには数千種類のデスクトップアプリケーションが収録されており、</w:t>
      </w:r>
      <w:r w:rsidR="00420AB8">
        <w:rPr>
          <w:rFonts w:eastAsiaTheme="minorEastAsia" w:hint="eastAsia"/>
          <w:lang w:eastAsia="ja-JP"/>
        </w:rPr>
        <w:t>国内の民間企業が作った</w:t>
      </w:r>
      <w:r w:rsidR="00420AB8">
        <w:rPr>
          <w:rFonts w:eastAsiaTheme="minorEastAsia" w:hint="eastAsia"/>
          <w:lang w:eastAsia="ja-JP"/>
        </w:rPr>
        <w:t>L</w:t>
      </w:r>
      <w:r w:rsidR="00420AB8">
        <w:rPr>
          <w:rFonts w:eastAsiaTheme="minorEastAsia"/>
          <w:lang w:eastAsia="ja-JP"/>
        </w:rPr>
        <w:t>inux OS</w:t>
      </w:r>
      <w:r w:rsidR="00420AB8">
        <w:rPr>
          <w:rFonts w:eastAsiaTheme="minorEastAsia" w:hint="eastAsia"/>
          <w:lang w:eastAsia="ja-JP"/>
        </w:rPr>
        <w:t>のなかでは、多くの利用者を獲得しています。</w:t>
      </w:r>
    </w:p>
    <w:p w14:paraId="7E63E955" w14:textId="77777777" w:rsidR="00323928" w:rsidRPr="00323928" w:rsidRDefault="00323928" w:rsidP="00323928">
      <w:pPr>
        <w:pStyle w:val="af5"/>
        <w:spacing w:line="218" w:lineRule="auto"/>
        <w:ind w:right="234"/>
        <w:jc w:val="both"/>
        <w:rPr>
          <w:rFonts w:eastAsiaTheme="minorEastAsia"/>
          <w:lang w:eastAsia="ja-JP"/>
        </w:rPr>
      </w:pPr>
    </w:p>
    <w:p w14:paraId="59FB4DB3" w14:textId="77777777" w:rsidR="00323928" w:rsidRPr="00323928" w:rsidRDefault="00323928" w:rsidP="00323928">
      <w:pPr>
        <w:pStyle w:val="af5"/>
        <w:spacing w:line="218" w:lineRule="auto"/>
        <w:ind w:right="234"/>
        <w:jc w:val="both"/>
        <w:rPr>
          <w:rFonts w:eastAsiaTheme="minorEastAsia"/>
          <w:lang w:eastAsia="ja-JP"/>
        </w:rPr>
      </w:pPr>
      <w:proofErr w:type="spellStart"/>
      <w:r w:rsidRPr="00323928">
        <w:rPr>
          <w:rFonts w:eastAsiaTheme="minorEastAsia"/>
          <w:lang w:eastAsia="ja-JP"/>
        </w:rPr>
        <w:t>PingCAP</w:t>
      </w:r>
      <w:proofErr w:type="spellEnd"/>
      <w:r w:rsidRPr="00323928">
        <w:rPr>
          <w:rFonts w:eastAsiaTheme="minorEastAsia"/>
          <w:lang w:eastAsia="ja-JP"/>
        </w:rPr>
        <w:t>は</w:t>
      </w:r>
      <w:r w:rsidRPr="00323928">
        <w:rPr>
          <w:rFonts w:eastAsiaTheme="minorEastAsia"/>
          <w:lang w:eastAsia="ja-JP"/>
        </w:rPr>
        <w:t>2020</w:t>
      </w:r>
      <w:r w:rsidRPr="00323928">
        <w:rPr>
          <w:rFonts w:eastAsiaTheme="minorEastAsia"/>
          <w:lang w:eastAsia="ja-JP"/>
        </w:rPr>
        <w:t>年後半に</w:t>
      </w:r>
      <w:r w:rsidRPr="00323928">
        <w:rPr>
          <w:rFonts w:eastAsiaTheme="minorEastAsia"/>
          <w:lang w:eastAsia="ja-JP"/>
        </w:rPr>
        <w:t>2</w:t>
      </w:r>
      <w:r w:rsidRPr="00323928">
        <w:rPr>
          <w:rFonts w:eastAsiaTheme="minorEastAsia"/>
          <w:lang w:eastAsia="ja-JP"/>
        </w:rPr>
        <w:t>億</w:t>
      </w:r>
      <w:r w:rsidRPr="00323928">
        <w:rPr>
          <w:rFonts w:eastAsiaTheme="minorEastAsia"/>
          <w:lang w:eastAsia="ja-JP"/>
        </w:rPr>
        <w:t>7,000</w:t>
      </w:r>
      <w:r w:rsidRPr="00323928">
        <w:rPr>
          <w:rFonts w:eastAsiaTheme="minorEastAsia"/>
          <w:lang w:eastAsia="ja-JP"/>
        </w:rPr>
        <w:t>万ドルのシリーズ</w:t>
      </w:r>
      <w:r w:rsidRPr="00323928">
        <w:rPr>
          <w:rFonts w:eastAsiaTheme="minorEastAsia"/>
          <w:lang w:eastAsia="ja-JP"/>
        </w:rPr>
        <w:t>D</w:t>
      </w:r>
      <w:r w:rsidRPr="00323928">
        <w:rPr>
          <w:rFonts w:eastAsiaTheme="minorEastAsia"/>
          <w:lang w:eastAsia="ja-JP"/>
        </w:rPr>
        <w:t>資金調達ラウンドを発表し、グローバルデータベースの歴史に新たなマイルストーンを打ち立てましたが、今日のオープンソースにおける</w:t>
      </w:r>
      <w:proofErr w:type="spellStart"/>
      <w:r w:rsidRPr="00323928">
        <w:rPr>
          <w:rFonts w:eastAsiaTheme="minorEastAsia"/>
          <w:lang w:eastAsia="ja-JP"/>
        </w:rPr>
        <w:t>PingCAP</w:t>
      </w:r>
      <w:proofErr w:type="spellEnd"/>
      <w:r w:rsidRPr="00323928">
        <w:rPr>
          <w:rFonts w:eastAsiaTheme="minorEastAsia"/>
          <w:lang w:eastAsia="ja-JP"/>
        </w:rPr>
        <w:t>のパフォーマンスも、</w:t>
      </w:r>
      <w:r w:rsidRPr="00323928">
        <w:rPr>
          <w:rFonts w:eastAsiaTheme="minorEastAsia"/>
          <w:lang w:eastAsia="ja-JP"/>
        </w:rPr>
        <w:t>Baidu</w:t>
      </w:r>
      <w:r w:rsidRPr="00323928">
        <w:rPr>
          <w:rFonts w:eastAsiaTheme="minorEastAsia"/>
          <w:lang w:eastAsia="ja-JP"/>
        </w:rPr>
        <w:t>を抜いてランキング</w:t>
      </w:r>
      <w:r w:rsidRPr="00323928">
        <w:rPr>
          <w:rFonts w:eastAsiaTheme="minorEastAsia"/>
          <w:lang w:eastAsia="ja-JP"/>
        </w:rPr>
        <w:t>2</w:t>
      </w:r>
      <w:r w:rsidRPr="00323928">
        <w:rPr>
          <w:rFonts w:eastAsiaTheme="minorEastAsia"/>
          <w:lang w:eastAsia="ja-JP"/>
        </w:rPr>
        <w:t>位に躍り出ました。</w:t>
      </w:r>
      <w:proofErr w:type="spellStart"/>
      <w:r w:rsidRPr="00323928">
        <w:rPr>
          <w:rFonts w:eastAsiaTheme="minorEastAsia"/>
          <w:lang w:eastAsia="ja-JP"/>
        </w:rPr>
        <w:t>pull_review_comment</w:t>
      </w:r>
      <w:proofErr w:type="spellEnd"/>
      <w:r w:rsidRPr="00323928">
        <w:rPr>
          <w:rFonts w:eastAsiaTheme="minorEastAsia"/>
          <w:lang w:eastAsia="ja-JP"/>
        </w:rPr>
        <w:t>の数は</w:t>
      </w:r>
      <w:r w:rsidRPr="00323928">
        <w:rPr>
          <w:rFonts w:eastAsiaTheme="minorEastAsia"/>
          <w:lang w:eastAsia="ja-JP"/>
        </w:rPr>
        <w:t>Ari</w:t>
      </w:r>
      <w:r w:rsidRPr="00323928">
        <w:rPr>
          <w:rFonts w:eastAsiaTheme="minorEastAsia"/>
          <w:lang w:eastAsia="ja-JP"/>
        </w:rPr>
        <w:t>を超えていますが、開発者数は</w:t>
      </w:r>
      <w:r w:rsidRPr="00323928">
        <w:rPr>
          <w:rFonts w:eastAsiaTheme="minorEastAsia"/>
          <w:lang w:eastAsia="ja-JP"/>
        </w:rPr>
        <w:t>Ari</w:t>
      </w:r>
      <w:r w:rsidRPr="00323928">
        <w:rPr>
          <w:rFonts w:eastAsiaTheme="minorEastAsia"/>
          <w:lang w:eastAsia="ja-JP"/>
        </w:rPr>
        <w:t>の</w:t>
      </w:r>
      <w:r w:rsidRPr="00323928">
        <w:rPr>
          <w:rFonts w:eastAsiaTheme="minorEastAsia"/>
          <w:lang w:eastAsia="ja-JP"/>
        </w:rPr>
        <w:t>1/10</w:t>
      </w:r>
      <w:r w:rsidRPr="00323928">
        <w:rPr>
          <w:rFonts w:eastAsiaTheme="minorEastAsia"/>
          <w:lang w:eastAsia="ja-JP"/>
        </w:rPr>
        <w:t>以下なので、</w:t>
      </w:r>
      <w:proofErr w:type="spellStart"/>
      <w:r w:rsidRPr="00323928">
        <w:rPr>
          <w:rFonts w:eastAsiaTheme="minorEastAsia"/>
          <w:lang w:eastAsia="ja-JP"/>
        </w:rPr>
        <w:t>PingCAP</w:t>
      </w:r>
      <w:proofErr w:type="spellEnd"/>
      <w:r w:rsidRPr="00323928">
        <w:rPr>
          <w:rFonts w:eastAsiaTheme="minorEastAsia"/>
          <w:lang w:eastAsia="ja-JP"/>
        </w:rPr>
        <w:t>のオープンソースコミュニティは非常に活発です。</w:t>
      </w:r>
    </w:p>
    <w:p w14:paraId="18E0B48E" w14:textId="77777777" w:rsidR="00323928" w:rsidRPr="00323928" w:rsidRDefault="00323928" w:rsidP="00323928">
      <w:pPr>
        <w:pStyle w:val="af5"/>
        <w:spacing w:line="218" w:lineRule="auto"/>
        <w:ind w:right="234"/>
        <w:jc w:val="both"/>
        <w:rPr>
          <w:rFonts w:eastAsiaTheme="minorEastAsia"/>
          <w:lang w:eastAsia="ja-JP"/>
        </w:rPr>
      </w:pPr>
      <w:r w:rsidRPr="00323928">
        <w:rPr>
          <w:rFonts w:eastAsiaTheme="minorEastAsia"/>
          <w:lang w:eastAsia="ja-JP"/>
        </w:rPr>
        <w:t xml:space="preserve"> </w:t>
      </w:r>
    </w:p>
    <w:p w14:paraId="7F7B6DF8" w14:textId="675576B6" w:rsidR="00323928" w:rsidRPr="00323928" w:rsidRDefault="003F0D06" w:rsidP="00323928">
      <w:pPr>
        <w:pStyle w:val="af5"/>
        <w:spacing w:line="218" w:lineRule="auto"/>
        <w:ind w:right="234"/>
        <w:jc w:val="both"/>
        <w:rPr>
          <w:rFonts w:eastAsiaTheme="minorEastAsia"/>
          <w:lang w:eastAsia="ja-JP"/>
        </w:rPr>
      </w:pPr>
      <w:r w:rsidRPr="003F0D06">
        <w:rPr>
          <w:rFonts w:eastAsiaTheme="minorEastAsia" w:hint="eastAsia"/>
          <w:lang w:eastAsia="ja-JP"/>
        </w:rPr>
        <w:t>有</w:t>
      </w:r>
      <w:r w:rsidRPr="003F0D06">
        <w:rPr>
          <w:rFonts w:ascii="SimSun" w:eastAsia="SimSun" w:hAnsi="SimSun" w:cs="SimSun" w:hint="eastAsia"/>
          <w:lang w:eastAsia="ja-JP"/>
        </w:rPr>
        <w:t>赞</w:t>
      </w:r>
      <w:proofErr w:type="spellStart"/>
      <w:r w:rsidR="00323928" w:rsidRPr="00323928">
        <w:rPr>
          <w:rFonts w:eastAsiaTheme="minorEastAsia"/>
          <w:lang w:eastAsia="ja-JP"/>
        </w:rPr>
        <w:t>Youzan</w:t>
      </w:r>
      <w:proofErr w:type="spellEnd"/>
      <w:r w:rsidR="00323928" w:rsidRPr="00323928">
        <w:rPr>
          <w:rFonts w:eastAsiaTheme="minorEastAsia"/>
          <w:lang w:eastAsia="ja-JP"/>
        </w:rPr>
        <w:t>のランキングが急上昇しているのは、軽量なモバイル</w:t>
      </w:r>
      <w:r w:rsidR="00323928" w:rsidRPr="00323928">
        <w:rPr>
          <w:rFonts w:eastAsiaTheme="minorEastAsia"/>
          <w:lang w:eastAsia="ja-JP"/>
        </w:rPr>
        <w:t>UI</w:t>
      </w:r>
      <w:r w:rsidR="00323928" w:rsidRPr="00323928">
        <w:rPr>
          <w:rFonts w:eastAsiaTheme="minorEastAsia"/>
          <w:lang w:eastAsia="ja-JP"/>
        </w:rPr>
        <w:t>コンポーネントであるオープンソースプロジェクト</w:t>
      </w:r>
      <w:proofErr w:type="spellStart"/>
      <w:r w:rsidR="00323928" w:rsidRPr="00323928">
        <w:rPr>
          <w:rFonts w:eastAsiaTheme="minorEastAsia"/>
          <w:lang w:eastAsia="ja-JP"/>
        </w:rPr>
        <w:t>youzan</w:t>
      </w:r>
      <w:proofErr w:type="spellEnd"/>
      <w:r w:rsidR="00323928" w:rsidRPr="00323928">
        <w:rPr>
          <w:rFonts w:eastAsiaTheme="minorEastAsia"/>
          <w:lang w:eastAsia="ja-JP"/>
        </w:rPr>
        <w:t>/</w:t>
      </w:r>
      <w:proofErr w:type="spellStart"/>
      <w:r w:rsidR="00323928" w:rsidRPr="00323928">
        <w:rPr>
          <w:rFonts w:eastAsiaTheme="minorEastAsia"/>
          <w:lang w:eastAsia="ja-JP"/>
        </w:rPr>
        <w:t>vant</w:t>
      </w:r>
      <w:proofErr w:type="spellEnd"/>
      <w:r w:rsidR="00323928" w:rsidRPr="00323928">
        <w:rPr>
          <w:rFonts w:eastAsiaTheme="minorEastAsia"/>
          <w:lang w:eastAsia="ja-JP"/>
        </w:rPr>
        <w:t>が優れたパフォーマンスを発揮しているからでしょう。</w:t>
      </w:r>
    </w:p>
    <w:p w14:paraId="3D36C0C0" w14:textId="77777777" w:rsidR="00323928" w:rsidRPr="003F0D06" w:rsidRDefault="00323928" w:rsidP="00323928">
      <w:pPr>
        <w:pStyle w:val="af5"/>
        <w:spacing w:line="218" w:lineRule="auto"/>
        <w:ind w:right="234"/>
        <w:jc w:val="both"/>
        <w:rPr>
          <w:rFonts w:eastAsiaTheme="minorEastAsia"/>
          <w:lang w:eastAsia="ja-JP"/>
        </w:rPr>
      </w:pPr>
    </w:p>
    <w:p w14:paraId="788D50C0" w14:textId="3C40795A" w:rsidR="00323928" w:rsidRPr="00323928" w:rsidRDefault="00323928" w:rsidP="00323928">
      <w:pPr>
        <w:pStyle w:val="af5"/>
        <w:spacing w:line="218" w:lineRule="auto"/>
        <w:ind w:right="234"/>
        <w:jc w:val="both"/>
        <w:rPr>
          <w:rFonts w:eastAsiaTheme="minorEastAsia"/>
          <w:lang w:eastAsia="ja-JP"/>
        </w:rPr>
      </w:pPr>
      <w:r w:rsidRPr="00323928">
        <w:rPr>
          <w:rFonts w:eastAsiaTheme="minorEastAsia" w:hint="eastAsia"/>
          <w:lang w:eastAsia="ja-JP"/>
        </w:rPr>
        <w:t>注目すべきは、ユーザーを中心にコンテンツを作成するビリビリや</w:t>
      </w:r>
      <w:proofErr w:type="spellStart"/>
      <w:r w:rsidR="003F0D06">
        <w:rPr>
          <w:rFonts w:eastAsiaTheme="minorEastAsia" w:hint="eastAsia"/>
          <w:lang w:eastAsia="ja-JP"/>
        </w:rPr>
        <w:t>d</w:t>
      </w:r>
      <w:r w:rsidR="003F0D06">
        <w:rPr>
          <w:rFonts w:eastAsiaTheme="minorEastAsia"/>
          <w:lang w:eastAsia="ja-JP"/>
        </w:rPr>
        <w:t>ouban</w:t>
      </w:r>
      <w:proofErr w:type="spellEnd"/>
      <w:r w:rsidRPr="00323928">
        <w:rPr>
          <w:rFonts w:eastAsiaTheme="minorEastAsia" w:hint="eastAsia"/>
          <w:lang w:eastAsia="ja-JP"/>
        </w:rPr>
        <w:t>、</w:t>
      </w:r>
      <w:r w:rsidR="003F0D06">
        <w:rPr>
          <w:rFonts w:eastAsiaTheme="minorEastAsia" w:hint="eastAsia"/>
          <w:lang w:eastAsia="ja-JP"/>
        </w:rPr>
        <w:t>掘金</w:t>
      </w:r>
      <w:r w:rsidRPr="00323928">
        <w:rPr>
          <w:rFonts w:eastAsiaTheme="minorEastAsia" w:hint="eastAsia"/>
          <w:lang w:eastAsia="ja-JP"/>
        </w:rPr>
        <w:t>などの新興</w:t>
      </w:r>
      <w:r w:rsidR="003F0D06">
        <w:rPr>
          <w:rFonts w:eastAsiaTheme="minorEastAsia" w:hint="eastAsia"/>
          <w:lang w:eastAsia="ja-JP"/>
        </w:rPr>
        <w:t>C</w:t>
      </w:r>
      <w:r w:rsidR="003F0D06">
        <w:rPr>
          <w:rFonts w:eastAsiaTheme="minorEastAsia"/>
          <w:lang w:eastAsia="ja-JP"/>
        </w:rPr>
        <w:t>GM</w:t>
      </w:r>
      <w:r w:rsidR="003F0D06">
        <w:rPr>
          <w:rFonts w:eastAsiaTheme="minorEastAsia" w:hint="eastAsia"/>
          <w:lang w:eastAsia="ja-JP"/>
        </w:rPr>
        <w:t>企業やソーシャルメディア</w:t>
      </w:r>
      <w:r w:rsidRPr="00323928">
        <w:rPr>
          <w:rFonts w:eastAsiaTheme="minorEastAsia" w:hint="eastAsia"/>
          <w:lang w:eastAsia="ja-JP"/>
        </w:rPr>
        <w:t>企業も、オープンソース技術を積極的に活用していること</w:t>
      </w:r>
      <w:r w:rsidR="003F0D06">
        <w:rPr>
          <w:rFonts w:eastAsiaTheme="minorEastAsia" w:hint="eastAsia"/>
          <w:lang w:eastAsia="ja-JP"/>
        </w:rPr>
        <w:t>です</w:t>
      </w:r>
      <w:r w:rsidRPr="00323928">
        <w:rPr>
          <w:rFonts w:eastAsiaTheme="minorEastAsia" w:hint="eastAsia"/>
          <w:lang w:eastAsia="ja-JP"/>
        </w:rPr>
        <w:t>。</w:t>
      </w:r>
    </w:p>
    <w:p w14:paraId="605FCF22" w14:textId="77777777" w:rsidR="00323928" w:rsidRPr="00323928" w:rsidRDefault="00323928" w:rsidP="00323928">
      <w:pPr>
        <w:pStyle w:val="af5"/>
        <w:spacing w:line="218" w:lineRule="auto"/>
        <w:ind w:right="234"/>
        <w:jc w:val="both"/>
        <w:rPr>
          <w:rFonts w:eastAsiaTheme="minorEastAsia"/>
          <w:lang w:eastAsia="ja-JP"/>
        </w:rPr>
      </w:pPr>
    </w:p>
    <w:p w14:paraId="1C6474B9" w14:textId="107C39EE" w:rsidR="00436225" w:rsidRDefault="00323928" w:rsidP="00323928">
      <w:pPr>
        <w:pStyle w:val="af5"/>
        <w:spacing w:line="218" w:lineRule="auto"/>
        <w:ind w:right="234"/>
        <w:jc w:val="both"/>
        <w:rPr>
          <w:rFonts w:eastAsiaTheme="minorEastAsia"/>
          <w:lang w:eastAsia="ja-JP"/>
        </w:rPr>
      </w:pPr>
      <w:r w:rsidRPr="00323928">
        <w:rPr>
          <w:rFonts w:eastAsiaTheme="minorEastAsia" w:hint="eastAsia"/>
          <w:lang w:eastAsia="ja-JP"/>
        </w:rPr>
        <w:t>近年、中国を代表するオープンソース企業の投資やオープンソースコミュニティの構築が増えており、インターネット、</w:t>
      </w:r>
      <w:r w:rsidRPr="00323928">
        <w:rPr>
          <w:rFonts w:eastAsiaTheme="minorEastAsia"/>
          <w:lang w:eastAsia="ja-JP"/>
        </w:rPr>
        <w:t>OS</w:t>
      </w:r>
      <w:r w:rsidRPr="00323928">
        <w:rPr>
          <w:rFonts w:eastAsiaTheme="minorEastAsia"/>
          <w:lang w:eastAsia="ja-JP"/>
        </w:rPr>
        <w:t>、</w:t>
      </w:r>
      <w:r w:rsidRPr="00323928">
        <w:rPr>
          <w:rFonts w:eastAsiaTheme="minorEastAsia"/>
          <w:lang w:eastAsia="ja-JP"/>
        </w:rPr>
        <w:t>SNS</w:t>
      </w:r>
      <w:r w:rsidRPr="00323928">
        <w:rPr>
          <w:rFonts w:eastAsiaTheme="minorEastAsia"/>
          <w:lang w:eastAsia="ja-JP"/>
        </w:rPr>
        <w:t>、金属、クラウドコンピューティング、電子商取引など様々な分野の企業が積極的に参加しており、オープンソースシーンが花開いていることがわかる。</w:t>
      </w:r>
    </w:p>
    <w:p w14:paraId="08C716D6" w14:textId="58C3CC22" w:rsidR="003F0D06" w:rsidRDefault="003F0D06" w:rsidP="00323928">
      <w:pPr>
        <w:pStyle w:val="af5"/>
        <w:spacing w:line="218" w:lineRule="auto"/>
        <w:ind w:right="234"/>
        <w:jc w:val="both"/>
        <w:rPr>
          <w:rFonts w:eastAsiaTheme="minorEastAsia"/>
          <w:lang w:eastAsia="ja-JP"/>
        </w:rPr>
      </w:pPr>
    </w:p>
    <w:p w14:paraId="6A7B1DA0" w14:textId="75D12C26" w:rsidR="003F0D06" w:rsidRDefault="003F0D06" w:rsidP="003F0D06">
      <w:pPr>
        <w:pStyle w:val="3"/>
      </w:pPr>
      <w:r>
        <w:rPr>
          <w:rFonts w:hint="eastAsia"/>
        </w:rPr>
        <w:t>2</w:t>
      </w:r>
      <w:r>
        <w:t>.4 Apache Software Foundation</w:t>
      </w:r>
      <w:r>
        <w:rPr>
          <w:rFonts w:hint="eastAsia"/>
        </w:rPr>
        <w:t>の中で中国のオープンソースプロジェクト</w:t>
      </w:r>
    </w:p>
    <w:p w14:paraId="360911B5" w14:textId="7E28E133" w:rsidR="003F0D06" w:rsidRPr="003F0D06" w:rsidRDefault="003F0D06" w:rsidP="003F0D06">
      <w:pPr>
        <w:pStyle w:val="af5"/>
        <w:spacing w:line="218" w:lineRule="auto"/>
        <w:ind w:right="234"/>
        <w:jc w:val="both"/>
        <w:rPr>
          <w:rFonts w:eastAsiaTheme="minorEastAsia"/>
          <w:lang w:eastAsia="ja-JP"/>
        </w:rPr>
      </w:pPr>
      <w:r w:rsidRPr="003F0D06">
        <w:rPr>
          <w:rFonts w:eastAsiaTheme="minorEastAsia"/>
          <w:lang w:eastAsia="ja-JP"/>
        </w:rPr>
        <w:t>1999</w:t>
      </w:r>
      <w:r w:rsidRPr="003F0D06">
        <w:rPr>
          <w:rFonts w:eastAsiaTheme="minorEastAsia"/>
          <w:lang w:eastAsia="ja-JP"/>
        </w:rPr>
        <w:t>年に設立された</w:t>
      </w:r>
      <w:r w:rsidRPr="003F0D06">
        <w:rPr>
          <w:rFonts w:eastAsiaTheme="minorEastAsia"/>
          <w:lang w:eastAsia="ja-JP"/>
        </w:rPr>
        <w:t>Apache Software Foundation (ASF)</w:t>
      </w:r>
      <w:r w:rsidRPr="003F0D06">
        <w:rPr>
          <w:rFonts w:eastAsiaTheme="minorEastAsia"/>
          <w:lang w:eastAsia="ja-JP"/>
        </w:rPr>
        <w:t>は、独立した個人や組織が、競争の激しい市場でオープンソースがいかに有利になるかを理解できるように支援することに専念しています。</w:t>
      </w:r>
      <w:r w:rsidR="00277DA6">
        <w:rPr>
          <w:rFonts w:eastAsiaTheme="minorEastAsia" w:hint="eastAsia"/>
          <w:lang w:eastAsia="ja-JP"/>
        </w:rPr>
        <w:t>「ソフトウェアでなくコミュニティが重要」を掲げる開発コミュニティです。</w:t>
      </w:r>
      <w:r w:rsidRPr="003F0D06">
        <w:rPr>
          <w:rFonts w:eastAsiaTheme="minorEastAsia"/>
          <w:lang w:eastAsia="ja-JP"/>
        </w:rPr>
        <w:t xml:space="preserve">Apache Way </w:t>
      </w:r>
      <w:r w:rsidRPr="003F0D06">
        <w:rPr>
          <w:rFonts w:eastAsiaTheme="minorEastAsia"/>
          <w:lang w:eastAsia="ja-JP"/>
        </w:rPr>
        <w:t>はオープンソースコミュニティの持続可能性に大きな利点を持っています。</w:t>
      </w:r>
    </w:p>
    <w:p w14:paraId="14F911B1" w14:textId="77777777" w:rsidR="003F0D06" w:rsidRPr="003F0D06" w:rsidRDefault="003F0D06" w:rsidP="003F0D06">
      <w:pPr>
        <w:pStyle w:val="af5"/>
        <w:spacing w:line="218" w:lineRule="auto"/>
        <w:ind w:right="234"/>
        <w:jc w:val="both"/>
        <w:rPr>
          <w:rFonts w:eastAsiaTheme="minorEastAsia"/>
          <w:lang w:eastAsia="ja-JP"/>
        </w:rPr>
      </w:pPr>
    </w:p>
    <w:p w14:paraId="539CAAB9" w14:textId="7A02BCF2" w:rsidR="003F0D06" w:rsidRPr="003F0D06" w:rsidRDefault="003F0D06" w:rsidP="003F0D06">
      <w:pPr>
        <w:pStyle w:val="af5"/>
        <w:spacing w:line="218" w:lineRule="auto"/>
        <w:ind w:right="234"/>
        <w:jc w:val="both"/>
        <w:rPr>
          <w:rFonts w:eastAsiaTheme="minorEastAsia"/>
          <w:lang w:eastAsia="ja-JP"/>
        </w:rPr>
      </w:pPr>
      <w:r w:rsidRPr="003F0D06">
        <w:rPr>
          <w:rFonts w:eastAsiaTheme="minorEastAsia"/>
          <w:lang w:eastAsia="ja-JP"/>
        </w:rPr>
        <w:t>2020</w:t>
      </w:r>
      <w:r w:rsidRPr="003F0D06">
        <w:rPr>
          <w:rFonts w:eastAsiaTheme="minorEastAsia"/>
          <w:lang w:eastAsia="ja-JP"/>
        </w:rPr>
        <w:t>年には、</w:t>
      </w:r>
      <w:r w:rsidRPr="003F0D06">
        <w:rPr>
          <w:rFonts w:eastAsiaTheme="minorEastAsia"/>
          <w:lang w:eastAsia="ja-JP"/>
        </w:rPr>
        <w:t>Apache Software Foundation Source China</w:t>
      </w:r>
      <w:r w:rsidRPr="003F0D06">
        <w:rPr>
          <w:rFonts w:eastAsiaTheme="minorEastAsia"/>
          <w:lang w:eastAsia="ja-JP"/>
        </w:rPr>
        <w:t>地域で活動しているオープンソースプロジェクトは</w:t>
      </w:r>
      <w:r w:rsidRPr="003F0D06">
        <w:rPr>
          <w:rFonts w:eastAsiaTheme="minorEastAsia"/>
          <w:lang w:eastAsia="ja-JP"/>
        </w:rPr>
        <w:t>21</w:t>
      </w:r>
      <w:r w:rsidRPr="003F0D06">
        <w:rPr>
          <w:rFonts w:eastAsiaTheme="minorEastAsia"/>
          <w:lang w:eastAsia="ja-JP"/>
        </w:rPr>
        <w:t>件あり、そのうち</w:t>
      </w:r>
      <w:r w:rsidRPr="003F0D06">
        <w:rPr>
          <w:rFonts w:eastAsiaTheme="minorEastAsia"/>
          <w:lang w:eastAsia="ja-JP"/>
        </w:rPr>
        <w:t>9</w:t>
      </w:r>
      <w:r w:rsidRPr="003F0D06">
        <w:rPr>
          <w:rFonts w:eastAsiaTheme="minorEastAsia"/>
          <w:lang w:eastAsia="ja-JP"/>
        </w:rPr>
        <w:t>件は</w:t>
      </w:r>
      <w:r w:rsidRPr="003F0D06">
        <w:rPr>
          <w:rFonts w:eastAsiaTheme="minorEastAsia" w:hint="eastAsia"/>
          <w:lang w:eastAsia="ja-JP"/>
        </w:rPr>
        <w:t>中国オープンソースプロジェクトのトップ</w:t>
      </w:r>
      <w:r w:rsidRPr="003F0D06">
        <w:rPr>
          <w:rFonts w:eastAsiaTheme="minorEastAsia"/>
          <w:lang w:eastAsia="ja-JP"/>
        </w:rPr>
        <w:t>50</w:t>
      </w:r>
      <w:r w:rsidRPr="003F0D06">
        <w:rPr>
          <w:rFonts w:eastAsiaTheme="minorEastAsia"/>
          <w:lang w:eastAsia="ja-JP"/>
        </w:rPr>
        <w:t>にランクイン</w:t>
      </w:r>
      <w:r w:rsidR="00277DA6">
        <w:rPr>
          <w:rFonts w:eastAsiaTheme="minorEastAsia" w:hint="eastAsia"/>
          <w:lang w:eastAsia="ja-JP"/>
        </w:rPr>
        <w:t>しています</w:t>
      </w:r>
      <w:r w:rsidRPr="003F0D06">
        <w:rPr>
          <w:rFonts w:eastAsiaTheme="minorEastAsia"/>
          <w:lang w:eastAsia="ja-JP"/>
        </w:rPr>
        <w:t>。</w:t>
      </w:r>
    </w:p>
    <w:p w14:paraId="3C4E53FF" w14:textId="77777777" w:rsidR="003F0D06" w:rsidRPr="003F0D06" w:rsidRDefault="003F0D06" w:rsidP="003F0D06">
      <w:pPr>
        <w:pStyle w:val="af5"/>
        <w:spacing w:line="218" w:lineRule="auto"/>
        <w:ind w:right="234"/>
        <w:jc w:val="both"/>
        <w:rPr>
          <w:rFonts w:eastAsiaTheme="minorEastAsia"/>
          <w:lang w:eastAsia="ja-JP"/>
        </w:rPr>
      </w:pPr>
    </w:p>
    <w:p w14:paraId="23F940D8" w14:textId="337E2C1E" w:rsidR="003F0D06" w:rsidRPr="003F0D06" w:rsidRDefault="00322229" w:rsidP="003F0D06">
      <w:pPr>
        <w:pStyle w:val="af5"/>
        <w:spacing w:line="218" w:lineRule="auto"/>
        <w:ind w:right="234"/>
        <w:jc w:val="both"/>
        <w:rPr>
          <w:rFonts w:eastAsiaTheme="minorEastAsia"/>
          <w:lang w:eastAsia="ja-JP"/>
        </w:rPr>
      </w:pPr>
      <w:r w:rsidRPr="003F0D06">
        <w:rPr>
          <w:rFonts w:eastAsiaTheme="minorEastAsia"/>
          <w:lang w:eastAsia="ja-JP"/>
        </w:rPr>
        <w:t>中国</w:t>
      </w:r>
      <w:r>
        <w:rPr>
          <w:rFonts w:eastAsiaTheme="minorEastAsia" w:hint="eastAsia"/>
          <w:lang w:eastAsia="ja-JP"/>
        </w:rPr>
        <w:t>発</w:t>
      </w:r>
      <w:r w:rsidR="003F0D06" w:rsidRPr="003F0D06">
        <w:rPr>
          <w:rFonts w:eastAsiaTheme="minorEastAsia"/>
          <w:lang w:eastAsia="ja-JP"/>
        </w:rPr>
        <w:t>Apache Software Foundation</w:t>
      </w:r>
      <w:r>
        <w:rPr>
          <w:rFonts w:eastAsiaTheme="minorEastAsia" w:hint="eastAsia"/>
          <w:lang w:eastAsia="ja-JP"/>
        </w:rPr>
        <w:t>プロジェクトで</w:t>
      </w:r>
      <w:r w:rsidR="003F0D06" w:rsidRPr="003F0D06">
        <w:rPr>
          <w:rFonts w:eastAsiaTheme="minorEastAsia"/>
          <w:lang w:eastAsia="ja-JP"/>
        </w:rPr>
        <w:t>最も活発な</w:t>
      </w:r>
      <w:r>
        <w:rPr>
          <w:rFonts w:eastAsiaTheme="minorEastAsia" w:hint="eastAsia"/>
          <w:lang w:eastAsia="ja-JP"/>
        </w:rPr>
        <w:t>もの</w:t>
      </w:r>
      <w:r w:rsidR="003F0D06" w:rsidRPr="003F0D06">
        <w:rPr>
          <w:rFonts w:eastAsiaTheme="minorEastAsia"/>
          <w:lang w:eastAsia="ja-JP"/>
        </w:rPr>
        <w:t>は、</w:t>
      </w:r>
      <w:r w:rsidR="003F0D06" w:rsidRPr="003F0D06">
        <w:rPr>
          <w:rFonts w:eastAsiaTheme="minorEastAsia"/>
          <w:lang w:eastAsia="ja-JP"/>
        </w:rPr>
        <w:t>JDBC</w:t>
      </w:r>
      <w:r w:rsidR="003F0D06" w:rsidRPr="003F0D06">
        <w:rPr>
          <w:rFonts w:eastAsiaTheme="minorEastAsia"/>
          <w:lang w:eastAsia="ja-JP"/>
        </w:rPr>
        <w:t>、</w:t>
      </w:r>
      <w:r w:rsidR="003F0D06" w:rsidRPr="003F0D06">
        <w:rPr>
          <w:rFonts w:eastAsiaTheme="minorEastAsia"/>
          <w:lang w:eastAsia="ja-JP"/>
        </w:rPr>
        <w:t>Proxy</w:t>
      </w:r>
      <w:r w:rsidR="003F0D06" w:rsidRPr="003F0D06">
        <w:rPr>
          <w:rFonts w:eastAsiaTheme="minorEastAsia"/>
          <w:lang w:eastAsia="ja-JP"/>
        </w:rPr>
        <w:t>、</w:t>
      </w:r>
      <w:r w:rsidR="003F0D06" w:rsidRPr="003F0D06">
        <w:rPr>
          <w:rFonts w:eastAsiaTheme="minorEastAsia"/>
          <w:lang w:eastAsia="ja-JP"/>
        </w:rPr>
        <w:t>Sidecar</w:t>
      </w:r>
      <w:r w:rsidR="003F0D06" w:rsidRPr="003F0D06">
        <w:rPr>
          <w:rFonts w:eastAsiaTheme="minorEastAsia"/>
          <w:lang w:eastAsia="ja-JP"/>
        </w:rPr>
        <w:t>（計画段階）の</w:t>
      </w:r>
      <w:r w:rsidR="003F0D06" w:rsidRPr="003F0D06">
        <w:rPr>
          <w:rFonts w:eastAsiaTheme="minorEastAsia"/>
          <w:lang w:eastAsia="ja-JP"/>
        </w:rPr>
        <w:t>3</w:t>
      </w:r>
      <w:r w:rsidR="003F0D06" w:rsidRPr="003F0D06">
        <w:rPr>
          <w:rFonts w:eastAsiaTheme="minorEastAsia"/>
          <w:lang w:eastAsia="ja-JP"/>
        </w:rPr>
        <w:t>つの製品で構成されるオープンソースの分散データベースミドルウェアソリューションエコシステムである</w:t>
      </w:r>
      <w:r w:rsidR="003F0D06" w:rsidRPr="003F0D06">
        <w:rPr>
          <w:rFonts w:eastAsiaTheme="minorEastAsia"/>
          <w:lang w:eastAsia="ja-JP"/>
        </w:rPr>
        <w:t>apache/</w:t>
      </w:r>
      <w:proofErr w:type="spellStart"/>
      <w:r w:rsidR="003F0D06" w:rsidRPr="003F0D06">
        <w:rPr>
          <w:rFonts w:eastAsiaTheme="minorEastAsia"/>
          <w:lang w:eastAsia="ja-JP"/>
        </w:rPr>
        <w:t>shardingsphere</w:t>
      </w:r>
      <w:proofErr w:type="spellEnd"/>
      <w:r w:rsidR="003F0D06" w:rsidRPr="003F0D06">
        <w:rPr>
          <w:rFonts w:eastAsiaTheme="minorEastAsia"/>
          <w:lang w:eastAsia="ja-JP"/>
        </w:rPr>
        <w:t>です。</w:t>
      </w:r>
      <w:r w:rsidR="003F0D06" w:rsidRPr="003F0D06">
        <w:rPr>
          <w:rFonts w:eastAsiaTheme="minorEastAsia"/>
          <w:lang w:eastAsia="ja-JP"/>
        </w:rPr>
        <w:t>2020</w:t>
      </w:r>
      <w:r w:rsidR="003F0D06" w:rsidRPr="003F0D06">
        <w:rPr>
          <w:rFonts w:eastAsiaTheme="minorEastAsia"/>
          <w:lang w:eastAsia="ja-JP"/>
        </w:rPr>
        <w:t>年</w:t>
      </w:r>
      <w:r w:rsidR="003F0D06" w:rsidRPr="003F0D06">
        <w:rPr>
          <w:rFonts w:eastAsiaTheme="minorEastAsia"/>
          <w:lang w:eastAsia="ja-JP"/>
        </w:rPr>
        <w:t>4</w:t>
      </w:r>
      <w:r w:rsidR="003F0D06" w:rsidRPr="003F0D06">
        <w:rPr>
          <w:rFonts w:eastAsiaTheme="minorEastAsia"/>
          <w:lang w:eastAsia="ja-JP"/>
        </w:rPr>
        <w:t>月</w:t>
      </w:r>
      <w:r w:rsidR="003F0D06" w:rsidRPr="003F0D06">
        <w:rPr>
          <w:rFonts w:eastAsiaTheme="minorEastAsia"/>
          <w:lang w:eastAsia="ja-JP"/>
        </w:rPr>
        <w:t>16</w:t>
      </w:r>
      <w:r w:rsidR="003F0D06" w:rsidRPr="003F0D06">
        <w:rPr>
          <w:rFonts w:eastAsiaTheme="minorEastAsia"/>
          <w:lang w:eastAsia="ja-JP"/>
        </w:rPr>
        <w:t>日に</w:t>
      </w:r>
      <w:r w:rsidR="003F0D06" w:rsidRPr="003F0D06">
        <w:rPr>
          <w:rFonts w:eastAsiaTheme="minorEastAsia"/>
          <w:lang w:eastAsia="ja-JP"/>
        </w:rPr>
        <w:t>Apache Foundation</w:t>
      </w:r>
      <w:r w:rsidR="003F0D06" w:rsidRPr="003F0D06">
        <w:rPr>
          <w:rFonts w:eastAsiaTheme="minorEastAsia"/>
          <w:lang w:eastAsia="ja-JP"/>
        </w:rPr>
        <w:t>のトップレベルプロジェクトとなった。</w:t>
      </w:r>
    </w:p>
    <w:p w14:paraId="2C3964D4" w14:textId="77777777" w:rsidR="003F0D06" w:rsidRPr="003F0D06" w:rsidRDefault="003F0D06" w:rsidP="003F0D06">
      <w:pPr>
        <w:pStyle w:val="af5"/>
        <w:spacing w:line="218" w:lineRule="auto"/>
        <w:ind w:right="234"/>
        <w:jc w:val="both"/>
        <w:rPr>
          <w:rFonts w:eastAsiaTheme="minorEastAsia"/>
          <w:lang w:eastAsia="ja-JP"/>
        </w:rPr>
      </w:pPr>
    </w:p>
    <w:p w14:paraId="4B33CA54" w14:textId="3968FDDF" w:rsidR="003F0D06" w:rsidRPr="003F0D06" w:rsidRDefault="00322229" w:rsidP="003F0D06">
      <w:pPr>
        <w:pStyle w:val="af5"/>
        <w:spacing w:line="218" w:lineRule="auto"/>
        <w:ind w:right="234"/>
        <w:jc w:val="both"/>
        <w:rPr>
          <w:rFonts w:eastAsiaTheme="minorEastAsia"/>
          <w:lang w:eastAsia="ja-JP"/>
        </w:rPr>
      </w:pPr>
      <w:r>
        <w:rPr>
          <w:rFonts w:ascii="Arial" w:hAnsi="Arial" w:cs="Arial"/>
          <w:color w:val="494949"/>
          <w:lang w:eastAsia="ja-JP"/>
        </w:rPr>
        <w:t>apache/incubator-</w:t>
      </w:r>
      <w:proofErr w:type="spellStart"/>
      <w:r>
        <w:rPr>
          <w:rFonts w:ascii="Arial" w:hAnsi="Arial" w:cs="Arial"/>
          <w:color w:val="494949"/>
          <w:lang w:eastAsia="ja-JP"/>
        </w:rPr>
        <w:t>echarts</w:t>
      </w:r>
      <w:proofErr w:type="spellEnd"/>
      <w:r>
        <w:rPr>
          <w:rFonts w:asciiTheme="minorEastAsia" w:eastAsiaTheme="minorEastAsia" w:hAnsiTheme="minorEastAsia" w:cs="Arial" w:hint="eastAsia"/>
          <w:color w:val="494949"/>
          <w:lang w:eastAsia="ja-JP"/>
        </w:rPr>
        <w:t>と</w:t>
      </w:r>
      <w:r>
        <w:rPr>
          <w:rFonts w:ascii="Arial" w:hAnsi="Arial" w:cs="Arial"/>
          <w:color w:val="494949"/>
          <w:lang w:eastAsia="ja-JP"/>
        </w:rPr>
        <w:t>apache/</w:t>
      </w:r>
      <w:proofErr w:type="spellStart"/>
      <w:r>
        <w:rPr>
          <w:rFonts w:ascii="Arial" w:hAnsi="Arial" w:cs="Arial"/>
          <w:color w:val="494949"/>
          <w:lang w:eastAsia="ja-JP"/>
        </w:rPr>
        <w:t>skywalking</w:t>
      </w:r>
      <w:r w:rsidR="003F0D06" w:rsidRPr="003F0D06">
        <w:rPr>
          <w:rFonts w:eastAsiaTheme="minorEastAsia"/>
          <w:lang w:eastAsia="ja-JP"/>
        </w:rPr>
        <w:t>SkyWalking</w:t>
      </w:r>
      <w:proofErr w:type="spellEnd"/>
      <w:r>
        <w:rPr>
          <w:rFonts w:eastAsiaTheme="minorEastAsia" w:hint="eastAsia"/>
          <w:lang w:eastAsia="ja-JP"/>
        </w:rPr>
        <w:t>も非常に活発で、</w:t>
      </w:r>
      <w:r>
        <w:rPr>
          <w:rFonts w:eastAsiaTheme="minorEastAsia" w:hint="eastAsia"/>
          <w:lang w:eastAsia="ja-JP"/>
        </w:rPr>
        <w:t>1</w:t>
      </w:r>
      <w:r>
        <w:rPr>
          <w:rFonts w:eastAsiaTheme="minorEastAsia"/>
          <w:lang w:eastAsia="ja-JP"/>
        </w:rPr>
        <w:t>0</w:t>
      </w:r>
      <w:r>
        <w:rPr>
          <w:rFonts w:eastAsiaTheme="minorEastAsia" w:hint="eastAsia"/>
          <w:lang w:eastAsia="ja-JP"/>
        </w:rPr>
        <w:t>位と</w:t>
      </w:r>
      <w:r>
        <w:rPr>
          <w:rFonts w:eastAsiaTheme="minorEastAsia" w:hint="eastAsia"/>
          <w:lang w:eastAsia="ja-JP"/>
        </w:rPr>
        <w:t>1</w:t>
      </w:r>
      <w:r>
        <w:rPr>
          <w:rFonts w:eastAsiaTheme="minorEastAsia"/>
          <w:lang w:eastAsia="ja-JP"/>
        </w:rPr>
        <w:t>2</w:t>
      </w:r>
      <w:r>
        <w:rPr>
          <w:rFonts w:eastAsiaTheme="minorEastAsia" w:hint="eastAsia"/>
          <w:lang w:eastAsia="ja-JP"/>
        </w:rPr>
        <w:t>位置に位置しています。</w:t>
      </w:r>
      <w:proofErr w:type="spellStart"/>
      <w:r>
        <w:rPr>
          <w:rFonts w:eastAsiaTheme="minorEastAsia" w:hint="eastAsia"/>
          <w:lang w:eastAsia="ja-JP"/>
        </w:rPr>
        <w:t>E</w:t>
      </w:r>
      <w:r>
        <w:rPr>
          <w:rFonts w:eastAsiaTheme="minorEastAsia"/>
          <w:lang w:eastAsia="ja-JP"/>
        </w:rPr>
        <w:t>Charts</w:t>
      </w:r>
      <w:proofErr w:type="spellEnd"/>
      <w:r>
        <w:rPr>
          <w:rFonts w:eastAsiaTheme="minorEastAsia" w:hint="eastAsia"/>
          <w:lang w:eastAsia="ja-JP"/>
        </w:rPr>
        <w:t>は無料で強力な図表ツールで、</w:t>
      </w:r>
      <w:proofErr w:type="spellStart"/>
      <w:r>
        <w:rPr>
          <w:rFonts w:eastAsiaTheme="minorEastAsia" w:hint="eastAsia"/>
          <w:lang w:eastAsia="ja-JP"/>
        </w:rPr>
        <w:t>S</w:t>
      </w:r>
      <w:r>
        <w:rPr>
          <w:rFonts w:eastAsiaTheme="minorEastAsia"/>
          <w:lang w:eastAsia="ja-JP"/>
        </w:rPr>
        <w:t>kyWalking</w:t>
      </w:r>
      <w:proofErr w:type="spellEnd"/>
      <w:r w:rsidR="003F0D06" w:rsidRPr="003F0D06">
        <w:rPr>
          <w:rFonts w:eastAsiaTheme="minorEastAsia"/>
          <w:lang w:eastAsia="ja-JP"/>
        </w:rPr>
        <w:t>は、マイクロサービス、クラウドプリミティブ、その他のアプリケーションのためのサービスメッシュとオプションで連携できる</w:t>
      </w:r>
      <w:r w:rsidR="00857B68">
        <w:rPr>
          <w:rFonts w:eastAsiaTheme="minorEastAsia" w:hint="eastAsia"/>
          <w:lang w:eastAsia="ja-JP"/>
        </w:rPr>
        <w:t>パフォーマンス計測</w:t>
      </w:r>
      <w:r w:rsidR="003F0D06" w:rsidRPr="003F0D06">
        <w:rPr>
          <w:rFonts w:eastAsiaTheme="minorEastAsia"/>
          <w:lang w:eastAsia="ja-JP"/>
        </w:rPr>
        <w:t>と</w:t>
      </w:r>
      <w:r w:rsidR="003F0D06" w:rsidRPr="003F0D06">
        <w:rPr>
          <w:rFonts w:eastAsiaTheme="minorEastAsia"/>
          <w:lang w:eastAsia="ja-JP"/>
        </w:rPr>
        <w:t>APM</w:t>
      </w:r>
      <w:r w:rsidR="003F0D06" w:rsidRPr="003F0D06">
        <w:rPr>
          <w:rFonts w:eastAsiaTheme="minorEastAsia"/>
          <w:lang w:eastAsia="ja-JP"/>
        </w:rPr>
        <w:t>ツールです。</w:t>
      </w:r>
      <w:r w:rsidR="003F0D06" w:rsidRPr="003F0D06">
        <w:rPr>
          <w:rFonts w:eastAsiaTheme="minorEastAsia" w:hint="eastAsia"/>
          <w:lang w:eastAsia="ja-JP"/>
        </w:rPr>
        <w:t>コンテナベースのアプリケーションを作成・利用するための自動メトリクスを提供しており、現在は</w:t>
      </w:r>
      <w:proofErr w:type="spellStart"/>
      <w:r w:rsidR="003F0D06" w:rsidRPr="003F0D06">
        <w:rPr>
          <w:rFonts w:eastAsiaTheme="minorEastAsia"/>
          <w:lang w:eastAsia="ja-JP"/>
        </w:rPr>
        <w:t>Apach</w:t>
      </w:r>
      <w:proofErr w:type="spellEnd"/>
      <w:r w:rsidR="003F0D06" w:rsidRPr="003F0D06">
        <w:rPr>
          <w:rFonts w:eastAsiaTheme="minorEastAsia"/>
          <w:lang w:eastAsia="ja-JP"/>
        </w:rPr>
        <w:t>、</w:t>
      </w:r>
      <w:r w:rsidR="003F0D06" w:rsidRPr="003F0D06">
        <w:rPr>
          <w:rFonts w:eastAsiaTheme="minorEastAsia"/>
          <w:lang w:eastAsia="ja-JP"/>
        </w:rPr>
        <w:t>Huawei</w:t>
      </w:r>
      <w:r w:rsidR="003F0D06" w:rsidRPr="003F0D06">
        <w:rPr>
          <w:rFonts w:eastAsiaTheme="minorEastAsia"/>
          <w:lang w:eastAsia="ja-JP"/>
        </w:rPr>
        <w:t>、</w:t>
      </w:r>
      <w:r w:rsidR="003F0D06" w:rsidRPr="003F0D06">
        <w:rPr>
          <w:rFonts w:eastAsiaTheme="minorEastAsia"/>
          <w:lang w:eastAsia="ja-JP"/>
        </w:rPr>
        <w:t>Tencent</w:t>
      </w:r>
      <w:r w:rsidR="003F0D06" w:rsidRPr="003F0D06">
        <w:rPr>
          <w:rFonts w:eastAsiaTheme="minorEastAsia"/>
          <w:lang w:eastAsia="ja-JP"/>
        </w:rPr>
        <w:t>などの国内大学向けに監視サービスを提供している。</w:t>
      </w:r>
      <w:r>
        <w:rPr>
          <w:rFonts w:eastAsiaTheme="minorEastAsia"/>
          <w:lang w:eastAsia="ja-JP"/>
        </w:rPr>
        <w:br/>
      </w:r>
      <w:proofErr w:type="spellStart"/>
      <w:r>
        <w:rPr>
          <w:rFonts w:eastAsiaTheme="minorEastAsia"/>
          <w:lang w:eastAsia="ja-JP"/>
        </w:rPr>
        <w:t>ECharts</w:t>
      </w:r>
      <w:proofErr w:type="spellEnd"/>
      <w:r>
        <w:rPr>
          <w:rFonts w:eastAsiaTheme="minorEastAsia" w:hint="eastAsia"/>
          <w:lang w:eastAsia="ja-JP"/>
        </w:rPr>
        <w:t>と</w:t>
      </w:r>
      <w:proofErr w:type="spellStart"/>
      <w:r>
        <w:rPr>
          <w:rFonts w:eastAsiaTheme="minorEastAsia" w:hint="eastAsia"/>
          <w:lang w:eastAsia="ja-JP"/>
        </w:rPr>
        <w:t>S</w:t>
      </w:r>
      <w:r>
        <w:rPr>
          <w:rFonts w:eastAsiaTheme="minorEastAsia"/>
          <w:lang w:eastAsia="ja-JP"/>
        </w:rPr>
        <w:t>kyWalking</w:t>
      </w:r>
      <w:proofErr w:type="spellEnd"/>
      <w:r>
        <w:rPr>
          <w:rFonts w:eastAsiaTheme="minorEastAsia" w:hint="eastAsia"/>
          <w:lang w:eastAsia="ja-JP"/>
        </w:rPr>
        <w:t>はともに</w:t>
      </w:r>
      <w:r>
        <w:rPr>
          <w:rFonts w:eastAsiaTheme="minorEastAsia" w:hint="eastAsia"/>
          <w:lang w:eastAsia="ja-JP"/>
        </w:rPr>
        <w:t>A</w:t>
      </w:r>
      <w:r>
        <w:rPr>
          <w:rFonts w:eastAsiaTheme="minorEastAsia"/>
          <w:lang w:eastAsia="ja-JP"/>
        </w:rPr>
        <w:t>pache Software Foundation</w:t>
      </w:r>
      <w:r>
        <w:rPr>
          <w:rFonts w:eastAsiaTheme="minorEastAsia" w:hint="eastAsia"/>
          <w:lang w:eastAsia="ja-JP"/>
        </w:rPr>
        <w:t>のトップレベルプロジェクトです。</w:t>
      </w:r>
    </w:p>
    <w:p w14:paraId="1CE5D86D" w14:textId="77777777" w:rsidR="003F0D06" w:rsidRPr="003F0D06" w:rsidRDefault="003F0D06" w:rsidP="003F0D06">
      <w:pPr>
        <w:pStyle w:val="af5"/>
        <w:spacing w:line="218" w:lineRule="auto"/>
        <w:ind w:right="234"/>
        <w:jc w:val="both"/>
        <w:rPr>
          <w:rFonts w:eastAsiaTheme="minorEastAsia"/>
          <w:lang w:eastAsia="ja-JP"/>
        </w:rPr>
      </w:pPr>
    </w:p>
    <w:p w14:paraId="35526874" w14:textId="7E8C307C" w:rsidR="003F0D06" w:rsidRDefault="003F0D06" w:rsidP="003F0D06">
      <w:pPr>
        <w:pStyle w:val="af5"/>
        <w:spacing w:line="218" w:lineRule="auto"/>
        <w:ind w:right="234"/>
        <w:jc w:val="both"/>
        <w:rPr>
          <w:rFonts w:eastAsiaTheme="minorEastAsia"/>
          <w:lang w:eastAsia="ja-JP"/>
        </w:rPr>
      </w:pPr>
      <w:r w:rsidRPr="003F0D06">
        <w:rPr>
          <w:rFonts w:eastAsiaTheme="minorEastAsia" w:hint="eastAsia"/>
          <w:lang w:eastAsia="ja-JP"/>
        </w:rPr>
        <w:t>これらの数字から、世界で最も活発な財団の一つである</w:t>
      </w:r>
      <w:r w:rsidRPr="003F0D06">
        <w:rPr>
          <w:rFonts w:eastAsiaTheme="minorEastAsia"/>
          <w:lang w:eastAsia="ja-JP"/>
        </w:rPr>
        <w:t>Apache</w:t>
      </w:r>
      <w:r w:rsidRPr="003F0D06">
        <w:rPr>
          <w:rFonts w:eastAsiaTheme="minorEastAsia"/>
          <w:lang w:eastAsia="ja-JP"/>
        </w:rPr>
        <w:t>が、中国のオープンソースコミュニティに多大な貢献をしていることがわかります。一方で、より多くの中国のオープンソースプロジェクトが参加することで、</w:t>
      </w:r>
      <w:r w:rsidRPr="003F0D06">
        <w:rPr>
          <w:rFonts w:eastAsiaTheme="minorEastAsia"/>
          <w:lang w:eastAsia="ja-JP"/>
        </w:rPr>
        <w:t>Apache</w:t>
      </w:r>
      <w:r w:rsidRPr="003F0D06">
        <w:rPr>
          <w:rFonts w:eastAsiaTheme="minorEastAsia"/>
          <w:lang w:eastAsia="ja-JP"/>
        </w:rPr>
        <w:t>コミュニティにもますます中国色が増し、中国のオープンソースプロジェクトが世界のオープンソースプロジェクトのトップ</w:t>
      </w:r>
      <w:r w:rsidRPr="003F0D06">
        <w:rPr>
          <w:rFonts w:eastAsiaTheme="minorEastAsia"/>
          <w:lang w:eastAsia="ja-JP"/>
        </w:rPr>
        <w:t>10</w:t>
      </w:r>
      <w:r w:rsidRPr="003F0D06">
        <w:rPr>
          <w:rFonts w:eastAsiaTheme="minorEastAsia"/>
          <w:lang w:eastAsia="ja-JP"/>
        </w:rPr>
        <w:t>に入る日も近いのではないかと期待しています</w:t>
      </w:r>
      <w:r w:rsidRPr="003F0D06">
        <w:rPr>
          <w:rFonts w:eastAsiaTheme="minorEastAsia"/>
          <w:lang w:eastAsia="ja-JP"/>
        </w:rPr>
        <w:t>!</w:t>
      </w:r>
    </w:p>
    <w:p w14:paraId="632D13A2" w14:textId="5357212A" w:rsidR="00214D94" w:rsidRDefault="00214D94" w:rsidP="003F0D06">
      <w:pPr>
        <w:pStyle w:val="af5"/>
        <w:spacing w:line="218" w:lineRule="auto"/>
        <w:ind w:right="234"/>
        <w:jc w:val="both"/>
        <w:rPr>
          <w:rFonts w:eastAsiaTheme="minorEastAsia"/>
          <w:lang w:eastAsia="ja-JP"/>
        </w:rPr>
      </w:pPr>
    </w:p>
    <w:p w14:paraId="50A03700" w14:textId="7C941232" w:rsidR="00214D94" w:rsidRDefault="00214D94" w:rsidP="003F0D06">
      <w:pPr>
        <w:pStyle w:val="af5"/>
        <w:spacing w:line="218" w:lineRule="auto"/>
        <w:ind w:right="234"/>
        <w:jc w:val="both"/>
        <w:rPr>
          <w:rFonts w:eastAsiaTheme="minorEastAsia"/>
          <w:b/>
          <w:bCs/>
          <w:lang w:eastAsia="ja-JP"/>
        </w:rPr>
      </w:pPr>
      <w:r w:rsidRPr="00214D94">
        <w:rPr>
          <w:rFonts w:eastAsiaTheme="minorEastAsia" w:hint="eastAsia"/>
          <w:b/>
          <w:bCs/>
          <w:lang w:eastAsia="ja-JP"/>
        </w:rPr>
        <w:t>有識者レビュー</w:t>
      </w:r>
    </w:p>
    <w:p w14:paraId="086763CD" w14:textId="566E05C6" w:rsidR="00BA240B" w:rsidRPr="00B84E20" w:rsidRDefault="00214D94" w:rsidP="00B84E20">
      <w:pPr>
        <w:pStyle w:val="af5"/>
        <w:rPr>
          <w:lang w:eastAsia="ja-JP"/>
        </w:rPr>
      </w:pPr>
      <w:r w:rsidRPr="00B84E20">
        <w:rPr>
          <w:b/>
          <w:bCs/>
          <w:lang w:eastAsia="ja-JP"/>
        </w:rPr>
        <w:t>陈阳：</w:t>
      </w:r>
      <w:r w:rsidR="00BA240B" w:rsidRPr="00B84E20">
        <w:rPr>
          <w:rFonts w:hint="eastAsia"/>
          <w:lang w:eastAsia="ja-JP"/>
        </w:rPr>
        <w:t>中国のオープンソースをずっと見ていた視点からは、</w:t>
      </w:r>
      <w:r w:rsidR="00BA240B" w:rsidRPr="00B84E20">
        <w:rPr>
          <w:lang w:eastAsia="ja-JP"/>
        </w:rPr>
        <w:t>初期のフォロワーや参加者から、インフルエンサーやクリエイターまで出てきており、中国のオープンソースのパワーが高まっていることがわかります。中国ではオープンソースプロジェクトのクリエイターが多数出現し始め、中国企業のオープンソースプロジェクトがインキュベーションのために財団に寄付</w:t>
      </w:r>
      <w:r w:rsidR="00BA240B" w:rsidRPr="00B84E20">
        <w:rPr>
          <w:rFonts w:hint="eastAsia"/>
          <w:lang w:eastAsia="ja-JP"/>
        </w:rPr>
        <w:t>を受けられるようになり</w:t>
      </w:r>
      <w:r w:rsidR="00BA240B" w:rsidRPr="00B84E20">
        <w:rPr>
          <w:lang w:eastAsia="ja-JP"/>
        </w:rPr>
        <w:t>、中国が独自のオープンソースライセンス契約（</w:t>
      </w:r>
      <w:r w:rsidR="00674739" w:rsidRPr="00B84E20">
        <w:rPr>
          <w:lang w:eastAsia="ja-JP"/>
        </w:rPr>
        <w:t>Mulan PSL</w:t>
      </w:r>
      <w:r w:rsidR="00BA240B" w:rsidRPr="00B84E20">
        <w:rPr>
          <w:lang w:eastAsia="ja-JP"/>
        </w:rPr>
        <w:t>）を定義してOSIに受け入れられるようになり、中国</w:t>
      </w:r>
      <w:r w:rsidR="00674739" w:rsidRPr="00B84E20">
        <w:rPr>
          <w:lang w:eastAsia="ja-JP"/>
        </w:rPr>
        <w:t>発の</w:t>
      </w:r>
      <w:r w:rsidR="00674739" w:rsidRPr="00B84E20">
        <w:rPr>
          <w:rFonts w:hint="eastAsia"/>
          <w:lang w:eastAsia="ja-JP"/>
        </w:rPr>
        <w:t>F</w:t>
      </w:r>
      <w:r w:rsidR="00674739" w:rsidRPr="00B84E20">
        <w:rPr>
          <w:lang w:eastAsia="ja-JP"/>
        </w:rPr>
        <w:t>oundationである</w:t>
      </w:r>
      <w:r w:rsidR="00674739" w:rsidRPr="00B84E20">
        <w:rPr>
          <w:rFonts w:hint="eastAsia"/>
          <w:lang w:eastAsia="ja-JP"/>
        </w:rPr>
        <w:t>O</w:t>
      </w:r>
      <w:r w:rsidR="00674739" w:rsidRPr="00B84E20">
        <w:rPr>
          <w:lang w:eastAsia="ja-JP"/>
        </w:rPr>
        <w:t>pen Atom Foundation</w:t>
      </w:r>
      <w:r w:rsidR="00BA240B" w:rsidRPr="00B84E20">
        <w:rPr>
          <w:lang w:eastAsia="ja-JP"/>
        </w:rPr>
        <w:t>を設立し始</w:t>
      </w:r>
      <w:r w:rsidR="00674739" w:rsidRPr="00B84E20">
        <w:rPr>
          <w:lang w:eastAsia="ja-JP"/>
        </w:rPr>
        <w:t>めたことなど</w:t>
      </w:r>
      <w:r w:rsidR="00BA240B" w:rsidRPr="00B84E20">
        <w:rPr>
          <w:lang w:eastAsia="ja-JP"/>
        </w:rPr>
        <w:t>、中国のオープンソースが成熟し始めたことを示す非常に重要な兆しとなっています。</w:t>
      </w:r>
    </w:p>
    <w:p w14:paraId="4A3887D3" w14:textId="69535D71" w:rsidR="00A165BC" w:rsidRPr="000660C3" w:rsidRDefault="00214D94" w:rsidP="000660C3">
      <w:pPr>
        <w:pStyle w:val="af5"/>
        <w:rPr>
          <w:lang w:eastAsia="ja-JP"/>
        </w:rPr>
      </w:pPr>
      <w:r>
        <w:rPr>
          <w:lang w:eastAsia="ja-JP"/>
        </w:rPr>
        <w:br/>
      </w:r>
      <w:r w:rsidRPr="00381E7A">
        <w:rPr>
          <w:b/>
          <w:bCs/>
          <w:color w:val="000000"/>
          <w:lang w:eastAsia="ja-JP"/>
        </w:rPr>
        <w:t>刘天栋</w:t>
      </w:r>
      <w:r w:rsidRPr="00381E7A">
        <w:rPr>
          <w:b/>
          <w:bCs/>
          <w:lang w:eastAsia="ja-JP"/>
        </w:rPr>
        <w:t>：</w:t>
      </w:r>
      <w:r w:rsidR="00381E7A" w:rsidRPr="000660C3">
        <w:rPr>
          <w:lang w:eastAsia="ja-JP"/>
        </w:rPr>
        <w:t>2015年に開源社と</w:t>
      </w:r>
      <w:r w:rsidR="00EF1056" w:rsidRPr="000660C3">
        <w:rPr>
          <w:lang w:eastAsia="ja-JP"/>
        </w:rPr>
        <w:t>Apache Software Foundation</w:t>
      </w:r>
      <w:r w:rsidR="00381E7A" w:rsidRPr="000660C3">
        <w:rPr>
          <w:lang w:eastAsia="ja-JP"/>
        </w:rPr>
        <w:t>が共同で「Apache China Roadshow」を開催したのですが、当時ASFには中国発のオープンソースプロジェクトが3つ（</w:t>
      </w:r>
      <w:proofErr w:type="spellStart"/>
      <w:r w:rsidR="00381E7A" w:rsidRPr="000660C3">
        <w:rPr>
          <w:lang w:eastAsia="ja-JP"/>
        </w:rPr>
        <w:t>Kylin</w:t>
      </w:r>
      <w:proofErr w:type="spellEnd"/>
      <w:r w:rsidR="00381E7A" w:rsidRPr="000660C3">
        <w:rPr>
          <w:lang w:eastAsia="ja-JP"/>
        </w:rPr>
        <w:t>、Eagle、</w:t>
      </w:r>
      <w:proofErr w:type="spellStart"/>
      <w:r w:rsidR="00381E7A" w:rsidRPr="000660C3">
        <w:rPr>
          <w:lang w:eastAsia="ja-JP"/>
        </w:rPr>
        <w:t>Ebay</w:t>
      </w:r>
      <w:proofErr w:type="spellEnd"/>
      <w:r w:rsidR="00381E7A" w:rsidRPr="000660C3">
        <w:rPr>
          <w:lang w:eastAsia="ja-JP"/>
        </w:rPr>
        <w:t>中国研究所のGri</w:t>
      </w:r>
      <w:r w:rsidR="00381E7A" w:rsidRPr="000660C3">
        <w:rPr>
          <w:rFonts w:ascii="Calibri" w:hAnsi="Calibri" w:cs="Calibri"/>
          <w:lang w:eastAsia="ja-JP"/>
        </w:rPr>
        <w:t>ﬃ</w:t>
      </w:r>
      <w:r w:rsidR="00381E7A" w:rsidRPr="000660C3">
        <w:rPr>
          <w:lang w:eastAsia="ja-JP"/>
        </w:rPr>
        <w:t>n）しかなく、6年後</w:t>
      </w:r>
      <w:r w:rsidR="00687A02" w:rsidRPr="000660C3">
        <w:rPr>
          <w:lang w:eastAsia="ja-JP"/>
        </w:rPr>
        <w:t>のプロジェクトを見ると</w:t>
      </w:r>
      <w:r w:rsidR="00A165BC" w:rsidRPr="000660C3">
        <w:rPr>
          <w:lang w:eastAsia="ja-JP"/>
        </w:rPr>
        <w:t>「</w:t>
      </w:r>
      <w:r w:rsidR="00A165BC" w:rsidRPr="000660C3">
        <w:rPr>
          <w:rFonts w:hint="eastAsia"/>
          <w:lang w:eastAsia="ja-JP"/>
        </w:rPr>
        <w:t>遠くに来た」という感慨があります。</w:t>
      </w:r>
    </w:p>
    <w:p w14:paraId="578B10AF" w14:textId="364AEB90" w:rsidR="00214D94" w:rsidRDefault="00EF1056" w:rsidP="000660C3">
      <w:pPr>
        <w:pStyle w:val="af5"/>
        <w:rPr>
          <w:lang w:eastAsia="ja-JP"/>
        </w:rPr>
      </w:pPr>
      <w:r w:rsidRPr="000660C3">
        <w:rPr>
          <w:lang w:eastAsia="ja-JP"/>
        </w:rPr>
        <w:t>ASFインキュベーターを卒業したプロジェクトは21件（うち14件はASFインキュベーターを卒業してトッププロジェクトになっています）になりました。</w:t>
      </w:r>
      <w:r w:rsidR="00A165BC" w:rsidRPr="000660C3">
        <w:rPr>
          <w:lang w:eastAsia="ja-JP"/>
        </w:rPr>
        <w:t>良いことも悪いこともある長い道のりをこえて、</w:t>
      </w:r>
      <w:r w:rsidR="00A165BC" w:rsidRPr="000660C3">
        <w:rPr>
          <w:rFonts w:hint="eastAsia"/>
          <w:lang w:eastAsia="ja-JP"/>
        </w:rPr>
        <w:t>中国から</w:t>
      </w:r>
      <w:r w:rsidRPr="000660C3">
        <w:rPr>
          <w:lang w:eastAsia="ja-JP"/>
        </w:rPr>
        <w:t>、世界に貢献するというビジョンが見えてきました</w:t>
      </w:r>
      <w:r w:rsidR="00381E7A" w:rsidRPr="000660C3">
        <w:rPr>
          <w:lang w:eastAsia="ja-JP"/>
        </w:rPr>
        <w:t>。</w:t>
      </w:r>
    </w:p>
    <w:p w14:paraId="733BBE8A" w14:textId="56099C0F" w:rsidR="008E6634" w:rsidRDefault="008E6634" w:rsidP="000660C3">
      <w:pPr>
        <w:pStyle w:val="af5"/>
        <w:rPr>
          <w:lang w:eastAsia="ja-JP"/>
        </w:rPr>
      </w:pPr>
    </w:p>
    <w:p w14:paraId="49B4C2E4" w14:textId="02553443" w:rsidR="008E6634" w:rsidRDefault="008E6634" w:rsidP="008E6634">
      <w:pPr>
        <w:pStyle w:val="3"/>
      </w:pPr>
      <w:r>
        <w:t xml:space="preserve">2.5 </w:t>
      </w:r>
      <w:r>
        <w:rPr>
          <w:rFonts w:hint="eastAsia"/>
        </w:rPr>
        <w:t>中国のトップコントリビュータ紹介</w:t>
      </w:r>
    </w:p>
    <w:p w14:paraId="19C2A7AA" w14:textId="5E526929" w:rsidR="008E6634" w:rsidRDefault="008E6634" w:rsidP="008E6634">
      <w:pPr>
        <w:pStyle w:val="4"/>
      </w:pPr>
      <w:r w:rsidRPr="008E6634">
        <w:rPr>
          <w:rFonts w:ascii="Microsoft YaHei" w:eastAsia="Microsoft YaHei" w:hAnsi="Microsoft YaHei" w:cs="Microsoft YaHei" w:hint="eastAsia"/>
        </w:rPr>
        <w:t>⻢艳军</w:t>
      </w:r>
      <w:r w:rsidRPr="008E6634">
        <w:rPr>
          <w:rFonts w:ascii="游明朝" w:eastAsia="游明朝" w:hAnsi="游明朝" w:cs="游明朝" w:hint="eastAsia"/>
        </w:rPr>
        <w:t>（百度深度学</w:t>
      </w:r>
      <w:r w:rsidRPr="008E6634">
        <w:rPr>
          <w:rFonts w:ascii="SimSun" w:eastAsia="SimSun" w:hAnsi="SimSun" w:cs="SimSun" w:hint="eastAsia"/>
        </w:rPr>
        <w:t>习</w:t>
      </w:r>
      <w:r w:rsidRPr="008E6634">
        <w:rPr>
          <w:rFonts w:ascii="游明朝" w:eastAsia="游明朝" w:hAnsi="游明朝" w:cs="游明朝" w:hint="eastAsia"/>
        </w:rPr>
        <w:t>技</w:t>
      </w:r>
      <w:r w:rsidRPr="008E6634">
        <w:rPr>
          <w:rFonts w:ascii="SimSun" w:eastAsia="SimSun" w:hAnsi="SimSun" w:cs="SimSun" w:hint="eastAsia"/>
        </w:rPr>
        <w:t>术</w:t>
      </w:r>
      <w:r w:rsidRPr="008E6634">
        <w:rPr>
          <w:rFonts w:ascii="游明朝" w:eastAsia="游明朝" w:hAnsi="游明朝" w:cs="游明朝" w:hint="eastAsia"/>
        </w:rPr>
        <w:t>平台部⾼</w:t>
      </w:r>
      <w:r w:rsidRPr="008E6634">
        <w:rPr>
          <w:rFonts w:ascii="SimSun" w:eastAsia="SimSun" w:hAnsi="SimSun" w:cs="SimSun" w:hint="eastAsia"/>
        </w:rPr>
        <w:t>级总监</w:t>
      </w:r>
      <w:r w:rsidRPr="008E6634">
        <w:rPr>
          <w:rFonts w:ascii="游明朝" w:eastAsia="游明朝" w:hAnsi="游明朝" w:cs="游明朝" w:hint="eastAsia"/>
        </w:rPr>
        <w:t>，</w:t>
      </w:r>
      <w:proofErr w:type="spellStart"/>
      <w:r w:rsidRPr="008E6634">
        <w:t>PaddlePaddle</w:t>
      </w:r>
      <w:proofErr w:type="spellEnd"/>
      <w:r w:rsidRPr="008E6634">
        <w:t>/Paddle）</w:t>
      </w:r>
    </w:p>
    <w:p w14:paraId="78452524" w14:textId="7F4684E8" w:rsidR="008E6634" w:rsidRP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lang w:eastAsia="ja-JP"/>
        </w:rPr>
        <w:t>2019年に引き続き、2020年の中国でも</w:t>
      </w:r>
      <w:proofErr w:type="spellStart"/>
      <w:r w:rsidRPr="008E6634">
        <w:rPr>
          <w:lang w:eastAsia="ja-JP"/>
        </w:rPr>
        <w:t>PaddlePaddle</w:t>
      </w:r>
      <w:proofErr w:type="spellEnd"/>
      <w:r w:rsidRPr="008E6634">
        <w:rPr>
          <w:rFonts w:asciiTheme="minorEastAsia" w:eastAsiaTheme="minorEastAsia" w:hAnsiTheme="minorEastAsia"/>
          <w:lang w:eastAsia="ja-JP"/>
        </w:rPr>
        <w:t>の活躍が目立っているのは嬉しいですね。</w:t>
      </w:r>
    </w:p>
    <w:p w14:paraId="0FAEDB87" w14:textId="77777777" w:rsidR="008E6634" w:rsidRPr="008E6634" w:rsidRDefault="008E6634" w:rsidP="008E6634">
      <w:pPr>
        <w:pStyle w:val="af5"/>
        <w:rPr>
          <w:rFonts w:asciiTheme="minorEastAsia" w:eastAsiaTheme="minorEastAsia" w:hAnsiTheme="minorEastAsia"/>
          <w:lang w:eastAsia="ja-JP"/>
        </w:rPr>
      </w:pPr>
    </w:p>
    <w:p w14:paraId="422890DA" w14:textId="22EFEF52" w:rsidR="008E6634" w:rsidRP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hint="eastAsia"/>
          <w:lang w:eastAsia="ja-JP"/>
        </w:rPr>
        <w:t>ディープラーニングのフレームワークは、</w:t>
      </w:r>
      <w:r>
        <w:rPr>
          <w:rFonts w:asciiTheme="minorEastAsia" w:eastAsiaTheme="minorEastAsia" w:hAnsiTheme="minorEastAsia" w:hint="eastAsia"/>
          <w:lang w:eastAsia="ja-JP"/>
        </w:rPr>
        <w:t>オープンソースによる人工知能技術</w:t>
      </w:r>
      <w:r w:rsidRPr="008E6634">
        <w:rPr>
          <w:rFonts w:asciiTheme="minorEastAsia" w:eastAsiaTheme="minorEastAsia" w:hAnsiTheme="minorEastAsia" w:hint="eastAsia"/>
          <w:lang w:eastAsia="ja-JP"/>
        </w:rPr>
        <w:t>の核となるもので、技術的な複雑性が高く、アプリケーションの</w:t>
      </w:r>
      <w:r>
        <w:rPr>
          <w:rFonts w:asciiTheme="minorEastAsia" w:eastAsiaTheme="minorEastAsia" w:hAnsiTheme="minorEastAsia" w:hint="eastAsia"/>
          <w:lang w:eastAsia="ja-JP"/>
        </w:rPr>
        <w:t>ゆっくりとした進化と</w:t>
      </w:r>
      <w:r w:rsidRPr="008E6634">
        <w:rPr>
          <w:rFonts w:asciiTheme="minorEastAsia" w:eastAsiaTheme="minorEastAsia" w:hAnsiTheme="minorEastAsia" w:hint="eastAsia"/>
          <w:lang w:eastAsia="ja-JP"/>
        </w:rPr>
        <w:t>と連動して継続的に</w:t>
      </w:r>
      <w:r>
        <w:rPr>
          <w:rFonts w:asciiTheme="minorEastAsia" w:eastAsiaTheme="minorEastAsia" w:hAnsiTheme="minorEastAsia" w:hint="eastAsia"/>
          <w:lang w:eastAsia="ja-JP"/>
        </w:rPr>
        <w:t>磨き上げていく</w:t>
      </w:r>
      <w:r w:rsidRPr="008E6634">
        <w:rPr>
          <w:rFonts w:asciiTheme="minorEastAsia" w:eastAsiaTheme="minorEastAsia" w:hAnsiTheme="minorEastAsia" w:hint="eastAsia"/>
          <w:lang w:eastAsia="ja-JP"/>
        </w:rPr>
        <w:t>必要があります。</w:t>
      </w:r>
      <w:r>
        <w:rPr>
          <w:rFonts w:asciiTheme="minorEastAsia" w:eastAsiaTheme="minorEastAsia" w:hAnsiTheme="minorEastAsia" w:hint="eastAsia"/>
          <w:lang w:eastAsia="ja-JP"/>
        </w:rPr>
        <w:t>P</w:t>
      </w:r>
      <w:r>
        <w:rPr>
          <w:rFonts w:asciiTheme="minorEastAsia" w:eastAsiaTheme="minorEastAsia" w:hAnsiTheme="minorEastAsia"/>
          <w:lang w:eastAsia="ja-JP"/>
        </w:rPr>
        <w:t>addle</w:t>
      </w:r>
      <w:r>
        <w:rPr>
          <w:rFonts w:asciiTheme="minorEastAsia" w:eastAsiaTheme="minorEastAsia" w:hAnsiTheme="minorEastAsia" w:hint="eastAsia"/>
          <w:lang w:eastAsia="ja-JP"/>
        </w:rPr>
        <w:t>は</w:t>
      </w:r>
      <w:r w:rsidRPr="008E6634">
        <w:rPr>
          <w:rFonts w:asciiTheme="minorEastAsia" w:eastAsiaTheme="minorEastAsia" w:hAnsiTheme="minorEastAsia" w:hint="eastAsia"/>
          <w:lang w:eastAsia="ja-JP"/>
        </w:rPr>
        <w:t>中国で最初で最も完成度の高いディープラーニングプラットフォームの</w:t>
      </w:r>
      <w:r w:rsidRPr="008E6634">
        <w:rPr>
          <w:rFonts w:asciiTheme="minorEastAsia" w:eastAsiaTheme="minorEastAsia" w:hAnsiTheme="minorEastAsia"/>
          <w:lang w:eastAsia="ja-JP"/>
        </w:rPr>
        <w:t>1つとして、当社は常にオープンで透明性の高い開発を行ってきました。</w:t>
      </w:r>
      <w:r>
        <w:rPr>
          <w:rFonts w:asciiTheme="minorEastAsia" w:eastAsiaTheme="minorEastAsia" w:hAnsiTheme="minorEastAsia" w:hint="eastAsia"/>
          <w:lang w:eastAsia="ja-JP"/>
        </w:rPr>
        <w:t>当社</w:t>
      </w:r>
      <w:r w:rsidRPr="008E6634">
        <w:rPr>
          <w:rFonts w:asciiTheme="minorEastAsia" w:eastAsiaTheme="minorEastAsia" w:hAnsiTheme="minorEastAsia"/>
          <w:lang w:eastAsia="ja-JP"/>
        </w:rPr>
        <w:t>のオープンソースプラットフォームは、中国で最初で最も完全なディープラーニングプラットフォームであり、常にオープンで透明性の高いものとなっています。</w:t>
      </w:r>
    </w:p>
    <w:p w14:paraId="2949C7A0" w14:textId="77777777" w:rsidR="008E6634" w:rsidRPr="008E6634" w:rsidRDefault="008E6634" w:rsidP="008E6634">
      <w:pPr>
        <w:pStyle w:val="af5"/>
        <w:rPr>
          <w:rFonts w:asciiTheme="minorEastAsia" w:eastAsiaTheme="minorEastAsia" w:hAnsiTheme="minorEastAsia"/>
          <w:lang w:eastAsia="ja-JP"/>
        </w:rPr>
      </w:pPr>
    </w:p>
    <w:p w14:paraId="0E7C0318" w14:textId="3DE9E85A" w:rsidR="008E6634" w:rsidRPr="008E6634" w:rsidRDefault="00967290" w:rsidP="008E6634">
      <w:pPr>
        <w:pStyle w:val="af5"/>
        <w:rPr>
          <w:rFonts w:asciiTheme="minorEastAsia" w:eastAsiaTheme="minorEastAsia" w:hAnsiTheme="minorEastAsia"/>
          <w:lang w:eastAsia="ja-JP"/>
        </w:rPr>
      </w:pPr>
      <w:proofErr w:type="spellStart"/>
      <w:r>
        <w:rPr>
          <w:rFonts w:asciiTheme="minorEastAsia" w:eastAsiaTheme="minorEastAsia" w:hAnsiTheme="minorEastAsia"/>
          <w:lang w:eastAsia="ja-JP"/>
        </w:rPr>
        <w:t>PaddlePaddle</w:t>
      </w:r>
      <w:proofErr w:type="spellEnd"/>
      <w:r>
        <w:rPr>
          <w:rFonts w:asciiTheme="minorEastAsia" w:eastAsiaTheme="minorEastAsia" w:hAnsiTheme="minorEastAsia" w:hint="eastAsia"/>
          <w:lang w:eastAsia="ja-JP"/>
        </w:rPr>
        <w:t>はいつも、</w:t>
      </w:r>
      <w:r w:rsidR="008E6634" w:rsidRPr="008E6634">
        <w:rPr>
          <w:rFonts w:asciiTheme="minorEastAsia" w:eastAsiaTheme="minorEastAsia" w:hAnsiTheme="minorEastAsia"/>
          <w:lang w:eastAsia="ja-JP"/>
        </w:rPr>
        <w:t>開発者の貢献やコミュニティの認知度に常に興味を持っています。PRや課題を通じて貢献してくれた5,000人以上のオープンソース開発者に加え、チート</w:t>
      </w:r>
      <w:r>
        <w:rPr>
          <w:rFonts w:asciiTheme="minorEastAsia" w:eastAsiaTheme="minorEastAsia" w:hAnsiTheme="minorEastAsia" w:hint="eastAsia"/>
          <w:lang w:eastAsia="ja-JP"/>
        </w:rPr>
        <w:t>シート等のドキュメント作成</w:t>
      </w:r>
      <w:r w:rsidR="008E6634" w:rsidRPr="008E6634">
        <w:rPr>
          <w:rFonts w:asciiTheme="minorEastAsia" w:eastAsiaTheme="minorEastAsia" w:hAnsiTheme="minorEastAsia"/>
          <w:lang w:eastAsia="ja-JP"/>
        </w:rPr>
        <w:t>やコミュニティの交流を通じて、より多くの開発者に貢献を促しています。プロジェクトの品質を確保し、</w:t>
      </w:r>
      <w:r w:rsidR="002D5994">
        <w:rPr>
          <w:rFonts w:asciiTheme="minorEastAsia" w:eastAsiaTheme="minorEastAsia" w:hAnsiTheme="minorEastAsia" w:hint="eastAsia"/>
          <w:lang w:eastAsia="ja-JP"/>
        </w:rPr>
        <w:t>更に多くの</w:t>
      </w:r>
      <w:r w:rsidR="008E6634" w:rsidRPr="008E6634">
        <w:rPr>
          <w:rFonts w:asciiTheme="minorEastAsia" w:eastAsiaTheme="minorEastAsia" w:hAnsiTheme="minorEastAsia"/>
          <w:lang w:eastAsia="ja-JP"/>
        </w:rPr>
        <w:t>AI開発者のニーズをより良く満たすために、また</w:t>
      </w:r>
      <w:r w:rsidR="002D5994">
        <w:rPr>
          <w:rFonts w:asciiTheme="minorEastAsia" w:eastAsiaTheme="minorEastAsia" w:hAnsiTheme="minorEastAsia" w:hint="eastAsia"/>
          <w:lang w:eastAsia="ja-JP"/>
        </w:rPr>
        <w:t>多くの</w:t>
      </w:r>
      <w:r w:rsidR="008E6634" w:rsidRPr="008E6634">
        <w:rPr>
          <w:rFonts w:asciiTheme="minorEastAsia" w:eastAsiaTheme="minorEastAsia" w:hAnsiTheme="minorEastAsia"/>
          <w:lang w:eastAsia="ja-JP"/>
        </w:rPr>
        <w:t>開発者の間でコミュニティのアイデンティティをより強固なものにするために、継続的に磨きがかけられてきました。</w:t>
      </w:r>
    </w:p>
    <w:p w14:paraId="468F6B83" w14:textId="77777777" w:rsidR="008E6634" w:rsidRPr="008E6634" w:rsidRDefault="008E6634" w:rsidP="008E6634">
      <w:pPr>
        <w:pStyle w:val="af5"/>
        <w:rPr>
          <w:rFonts w:asciiTheme="minorEastAsia" w:eastAsiaTheme="minorEastAsia" w:hAnsiTheme="minorEastAsia"/>
          <w:lang w:eastAsia="ja-JP"/>
        </w:rPr>
      </w:pPr>
    </w:p>
    <w:p w14:paraId="583675F9" w14:textId="4E466451" w:rsid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hint="eastAsia"/>
          <w:lang w:eastAsia="ja-JP"/>
        </w:rPr>
        <w:t>ディープラーニング</w:t>
      </w:r>
      <w:r w:rsidR="00B14704">
        <w:rPr>
          <w:rFonts w:asciiTheme="minorEastAsia" w:eastAsiaTheme="minorEastAsia" w:hAnsiTheme="minorEastAsia" w:hint="eastAsia"/>
          <w:lang w:eastAsia="ja-JP"/>
        </w:rPr>
        <w:t>の</w:t>
      </w:r>
      <w:r w:rsidRPr="008E6634">
        <w:rPr>
          <w:rFonts w:asciiTheme="minorEastAsia" w:eastAsiaTheme="minorEastAsia" w:hAnsiTheme="minorEastAsia" w:hint="eastAsia"/>
          <w:lang w:eastAsia="ja-JP"/>
        </w:rPr>
        <w:t>フレームワークは、</w:t>
      </w:r>
      <w:r w:rsidRPr="008E6634">
        <w:rPr>
          <w:rFonts w:asciiTheme="minorEastAsia" w:eastAsiaTheme="minorEastAsia" w:hAnsiTheme="minorEastAsia"/>
          <w:lang w:eastAsia="ja-JP"/>
        </w:rPr>
        <w:t>AIテクノロジー・スタックの</w:t>
      </w:r>
      <w:r w:rsidR="002D5994">
        <w:rPr>
          <w:rFonts w:asciiTheme="minorEastAsia" w:eastAsiaTheme="minorEastAsia" w:hAnsiTheme="minorEastAsia" w:hint="eastAsia"/>
          <w:lang w:eastAsia="ja-JP"/>
        </w:rPr>
        <w:t>上部から下部までの層になっています。</w:t>
      </w:r>
      <w:r w:rsidRPr="008E6634">
        <w:rPr>
          <w:rFonts w:asciiTheme="minorEastAsia" w:eastAsiaTheme="minorEastAsia" w:hAnsiTheme="minorEastAsia"/>
          <w:lang w:eastAsia="ja-JP"/>
        </w:rPr>
        <w:t>コアは</w:t>
      </w:r>
      <w:r w:rsidR="002D5994">
        <w:rPr>
          <w:rFonts w:asciiTheme="minorEastAsia" w:eastAsiaTheme="minorEastAsia" w:hAnsiTheme="minorEastAsia" w:hint="eastAsia"/>
          <w:lang w:eastAsia="ja-JP"/>
        </w:rPr>
        <w:t>下部</w:t>
      </w:r>
      <w:r w:rsidRPr="008E6634">
        <w:rPr>
          <w:rFonts w:asciiTheme="minorEastAsia" w:eastAsiaTheme="minorEastAsia" w:hAnsiTheme="minorEastAsia"/>
          <w:lang w:eastAsia="ja-JP"/>
        </w:rPr>
        <w:t>に、アプリケーションは</w:t>
      </w:r>
      <w:r w:rsidR="002D5994">
        <w:rPr>
          <w:rFonts w:asciiTheme="minorEastAsia" w:eastAsiaTheme="minorEastAsia" w:hAnsiTheme="minorEastAsia" w:hint="eastAsia"/>
          <w:lang w:eastAsia="ja-JP"/>
        </w:rPr>
        <w:t>上部</w:t>
      </w:r>
      <w:r w:rsidRPr="008E6634">
        <w:rPr>
          <w:rFonts w:asciiTheme="minorEastAsia" w:eastAsiaTheme="minorEastAsia" w:hAnsiTheme="minorEastAsia"/>
          <w:lang w:eastAsia="ja-JP"/>
        </w:rPr>
        <w:t>に配置されています。そのため、</w:t>
      </w:r>
      <w:r w:rsidR="006E5B59">
        <w:rPr>
          <w:rFonts w:asciiTheme="minorEastAsia" w:eastAsiaTheme="minorEastAsia" w:hAnsiTheme="minorEastAsia" w:hint="eastAsia"/>
          <w:lang w:eastAsia="ja-JP"/>
        </w:rPr>
        <w:t>チップを作る</w:t>
      </w:r>
      <w:r w:rsidRPr="008E6634">
        <w:rPr>
          <w:rFonts w:asciiTheme="minorEastAsia" w:eastAsiaTheme="minorEastAsia" w:hAnsiTheme="minorEastAsia"/>
          <w:lang w:eastAsia="ja-JP"/>
        </w:rPr>
        <w:t>ハードウェアメーカーと緊密な関係を築いており、多くの</w:t>
      </w:r>
      <w:r w:rsidR="006E5B59">
        <w:rPr>
          <w:rFonts w:asciiTheme="minorEastAsia" w:eastAsiaTheme="minorEastAsia" w:hAnsiTheme="minorEastAsia" w:hint="eastAsia"/>
          <w:lang w:eastAsia="ja-JP"/>
        </w:rPr>
        <w:t>マイクロプロセッサ</w:t>
      </w:r>
      <w:r w:rsidRPr="008E6634">
        <w:rPr>
          <w:rFonts w:asciiTheme="minorEastAsia" w:eastAsiaTheme="minorEastAsia" w:hAnsiTheme="minorEastAsia"/>
          <w:lang w:eastAsia="ja-JP"/>
        </w:rPr>
        <w:t>メーカーがコミュニティに直接コードを提供し、アーキテクチャの開発に貢献しています。また、主要なオープンソース組織やAIコミュニティとの連携も継続しており、</w:t>
      </w:r>
      <w:r w:rsidR="006E5B59" w:rsidRPr="006E5B59">
        <w:rPr>
          <w:rFonts w:asciiTheme="minorEastAsia" w:eastAsiaTheme="minorEastAsia" w:hAnsiTheme="minorEastAsia" w:hint="eastAsia"/>
          <w:lang w:eastAsia="ja-JP"/>
        </w:rPr>
        <w:t>启智</w:t>
      </w:r>
      <w:r w:rsidR="006E5B59">
        <w:rPr>
          <w:rFonts w:asciiTheme="minorEastAsia" w:eastAsiaTheme="minorEastAsia" w:hAnsiTheme="minorEastAsia" w:hint="eastAsia"/>
          <w:lang w:eastAsia="ja-JP"/>
        </w:rPr>
        <w:t>（</w:t>
      </w:r>
      <w:proofErr w:type="spellStart"/>
      <w:r w:rsidRPr="008E6634">
        <w:rPr>
          <w:rFonts w:asciiTheme="minorEastAsia" w:eastAsiaTheme="minorEastAsia" w:hAnsiTheme="minorEastAsia"/>
          <w:lang w:eastAsia="ja-JP"/>
        </w:rPr>
        <w:t>OpenI</w:t>
      </w:r>
      <w:proofErr w:type="spellEnd"/>
      <w:r w:rsidR="006E5B59">
        <w:rPr>
          <w:rFonts w:asciiTheme="minorEastAsia" w:eastAsiaTheme="minorEastAsia" w:hAnsiTheme="minorEastAsia" w:hint="eastAsia"/>
          <w:lang w:eastAsia="ja-JP"/>
        </w:rPr>
        <w:t>）</w:t>
      </w:r>
      <w:r w:rsidRPr="008E6634">
        <w:rPr>
          <w:rFonts w:asciiTheme="minorEastAsia" w:eastAsiaTheme="minorEastAsia" w:hAnsiTheme="minorEastAsia"/>
          <w:lang w:eastAsia="ja-JP"/>
        </w:rPr>
        <w:t>コミュニティの主要メンバーとして支持されています。</w:t>
      </w:r>
      <w:r w:rsidR="006E5B59">
        <w:rPr>
          <w:rFonts w:asciiTheme="minorEastAsia" w:eastAsiaTheme="minorEastAsia" w:hAnsiTheme="minorEastAsia"/>
          <w:lang w:eastAsia="ja-JP"/>
        </w:rPr>
        <w:br/>
      </w:r>
      <w:proofErr w:type="spellStart"/>
      <w:r w:rsidRPr="008E6634">
        <w:rPr>
          <w:rFonts w:asciiTheme="minorEastAsia" w:eastAsiaTheme="minorEastAsia" w:hAnsiTheme="minorEastAsia"/>
          <w:lang w:eastAsia="ja-JP"/>
        </w:rPr>
        <w:t>PaddlePaddl</w:t>
      </w:r>
      <w:proofErr w:type="spellEnd"/>
      <w:r w:rsidRPr="008E6634">
        <w:rPr>
          <w:rFonts w:asciiTheme="minorEastAsia" w:eastAsiaTheme="minorEastAsia" w:hAnsiTheme="minorEastAsia"/>
          <w:lang w:eastAsia="ja-JP"/>
        </w:rPr>
        <w:t xml:space="preserve"> Developer Expert's（PPDE）やSIGの</w:t>
      </w:r>
      <w:r w:rsidR="006E5B59">
        <w:rPr>
          <w:rFonts w:asciiTheme="minorEastAsia" w:eastAsiaTheme="minorEastAsia" w:hAnsiTheme="minorEastAsia" w:hint="eastAsia"/>
          <w:lang w:eastAsia="ja-JP"/>
        </w:rPr>
        <w:t>などのコミュニティが、</w:t>
      </w:r>
      <w:r w:rsidR="006E5B59" w:rsidRPr="008E6634">
        <w:rPr>
          <w:rFonts w:asciiTheme="minorEastAsia" w:eastAsiaTheme="minorEastAsia" w:hAnsiTheme="minorEastAsia"/>
          <w:lang w:eastAsia="ja-JP"/>
        </w:rPr>
        <w:t>開発者との交流を深め、</w:t>
      </w:r>
      <w:r w:rsidR="006E5B59">
        <w:rPr>
          <w:rFonts w:asciiTheme="minorEastAsia" w:eastAsiaTheme="minorEastAsia" w:hAnsiTheme="minorEastAsia" w:hint="eastAsia"/>
          <w:lang w:eastAsia="ja-JP"/>
        </w:rPr>
        <w:t>メンバーと</w:t>
      </w:r>
      <w:r w:rsidR="006E5B59" w:rsidRPr="008E6634">
        <w:rPr>
          <w:rFonts w:asciiTheme="minorEastAsia" w:eastAsiaTheme="minorEastAsia" w:hAnsiTheme="minorEastAsia"/>
          <w:lang w:eastAsia="ja-JP"/>
        </w:rPr>
        <w:t>コミュニティ</w:t>
      </w:r>
      <w:r w:rsidR="006E5B59">
        <w:rPr>
          <w:rFonts w:asciiTheme="minorEastAsia" w:eastAsiaTheme="minorEastAsia" w:hAnsiTheme="minorEastAsia" w:hint="eastAsia"/>
          <w:lang w:eastAsia="ja-JP"/>
        </w:rPr>
        <w:t>が</w:t>
      </w:r>
      <w:r w:rsidR="006E5B59" w:rsidRPr="008E6634">
        <w:rPr>
          <w:rFonts w:asciiTheme="minorEastAsia" w:eastAsiaTheme="minorEastAsia" w:hAnsiTheme="minorEastAsia"/>
          <w:lang w:eastAsia="ja-JP"/>
        </w:rPr>
        <w:t>共に成</w:t>
      </w:r>
      <w:r w:rsidR="006E5B59" w:rsidRPr="008E6634">
        <w:rPr>
          <w:rFonts w:asciiTheme="minorEastAsia" w:eastAsiaTheme="minorEastAsia" w:hAnsiTheme="minorEastAsia" w:hint="eastAsia"/>
          <w:lang w:eastAsia="ja-JP"/>
        </w:rPr>
        <w:t>長していくための組織で</w:t>
      </w:r>
      <w:r w:rsidR="006E5B59">
        <w:rPr>
          <w:rFonts w:asciiTheme="minorEastAsia" w:eastAsiaTheme="minorEastAsia" w:hAnsiTheme="minorEastAsia" w:hint="eastAsia"/>
          <w:lang w:eastAsia="ja-JP"/>
        </w:rPr>
        <w:t>す。</w:t>
      </w:r>
    </w:p>
    <w:p w14:paraId="09CA050A" w14:textId="26300DA0" w:rsidR="00F74A9E" w:rsidRDefault="00F74A9E" w:rsidP="008E6634">
      <w:pPr>
        <w:pStyle w:val="af5"/>
        <w:rPr>
          <w:rFonts w:asciiTheme="minorEastAsia" w:eastAsiaTheme="minorEastAsia" w:hAnsiTheme="minorEastAsia"/>
          <w:lang w:eastAsia="ja-JP"/>
        </w:rPr>
      </w:pPr>
    </w:p>
    <w:p w14:paraId="1C87876C" w14:textId="2AB42B19" w:rsidR="00F74A9E" w:rsidRDefault="00F74A9E" w:rsidP="00F74A9E">
      <w:pPr>
        <w:pStyle w:val="4"/>
      </w:pPr>
      <w:r w:rsidRPr="00F74A9E">
        <w:rPr>
          <w:rFonts w:hint="eastAsia"/>
        </w:rPr>
        <w:t>吴晟</w:t>
      </w:r>
      <w:r w:rsidRPr="00F74A9E">
        <w:t xml:space="preserve"> （Apache/</w:t>
      </w:r>
      <w:proofErr w:type="spellStart"/>
      <w:r w:rsidRPr="00F74A9E">
        <w:t>skywalking</w:t>
      </w:r>
      <w:proofErr w:type="spellEnd"/>
      <w:r w:rsidRPr="00F74A9E">
        <w:t>）</w:t>
      </w:r>
    </w:p>
    <w:p w14:paraId="1B45739A" w14:textId="5DF34996" w:rsidR="00F74A9E" w:rsidRDefault="00725A77" w:rsidP="00725A77">
      <w:pPr>
        <w:pStyle w:val="af5"/>
        <w:rPr>
          <w:lang w:eastAsia="ja-JP"/>
        </w:rPr>
      </w:pPr>
      <w:r>
        <w:rPr>
          <w:lang w:eastAsia="ja-JP"/>
        </w:rPr>
        <w:t>A</w:t>
      </w:r>
      <w:r w:rsidR="00F74A9E">
        <w:rPr>
          <w:lang w:eastAsia="ja-JP"/>
        </w:rPr>
        <w:t xml:space="preserve">pache </w:t>
      </w:r>
      <w:proofErr w:type="spellStart"/>
      <w:r w:rsidR="00F74A9E">
        <w:rPr>
          <w:lang w:eastAsia="ja-JP"/>
        </w:rPr>
        <w:t>SkyWalking</w:t>
      </w:r>
      <w:proofErr w:type="spellEnd"/>
      <w:r w:rsidR="00F74A9E">
        <w:rPr>
          <w:lang w:eastAsia="ja-JP"/>
        </w:rPr>
        <w:t xml:space="preserve"> は今年になって爆発的に普及し、主要なプログラミング言語を網羅した</w:t>
      </w:r>
      <w:r>
        <w:rPr>
          <w:rFonts w:asciiTheme="minorEastAsia" w:eastAsiaTheme="minorEastAsia" w:hAnsiTheme="minorEastAsia" w:hint="eastAsia"/>
          <w:lang w:eastAsia="ja-JP"/>
        </w:rPr>
        <w:t>パフォーマンスの解析ツールです。</w:t>
      </w:r>
    </w:p>
    <w:p w14:paraId="5270917E" w14:textId="093D15E4" w:rsidR="00F74A9E" w:rsidRDefault="00F74A9E" w:rsidP="00725A77">
      <w:pPr>
        <w:pStyle w:val="af5"/>
        <w:rPr>
          <w:lang w:eastAsia="ja-JP"/>
        </w:rPr>
      </w:pPr>
      <w:r>
        <w:t xml:space="preserve">Java、. </w:t>
      </w:r>
      <w:proofErr w:type="spellStart"/>
      <w:r>
        <w:t>NetCore、Golang、PHP、NodeJS、Python、C</w:t>
      </w:r>
      <w:proofErr w:type="spellEnd"/>
      <w:r>
        <w:t xml:space="preserve">++、LUA for </w:t>
      </w:r>
      <w:proofErr w:type="spellStart"/>
      <w:r>
        <w:t>Nginxなど</w:t>
      </w:r>
      <w:proofErr w:type="spellEnd"/>
      <w:r>
        <w:t>。</w:t>
      </w:r>
      <w:r w:rsidR="00725A77">
        <w:rPr>
          <w:rFonts w:asciiTheme="minorEastAsia" w:eastAsiaTheme="minorEastAsia" w:hAnsiTheme="minorEastAsia" w:hint="eastAsia"/>
          <w:lang w:eastAsia="ja-JP"/>
        </w:rPr>
        <w:t>をカバーしています。</w:t>
      </w:r>
      <w:r w:rsidR="00725A77">
        <w:rPr>
          <w:rFonts w:eastAsiaTheme="minorEastAsia" w:hint="eastAsia"/>
          <w:lang w:eastAsia="ja-JP"/>
        </w:rPr>
        <w:t>G</w:t>
      </w:r>
      <w:r w:rsidR="00725A77">
        <w:rPr>
          <w:rFonts w:eastAsiaTheme="minorEastAsia"/>
          <w:lang w:eastAsia="ja-JP"/>
        </w:rPr>
        <w:t>itHub</w:t>
      </w:r>
      <w:r w:rsidR="00725A77">
        <w:rPr>
          <w:rFonts w:eastAsiaTheme="minorEastAsia" w:hint="eastAsia"/>
          <w:lang w:eastAsia="ja-JP"/>
        </w:rPr>
        <w:t>上の</w:t>
      </w:r>
      <w:r w:rsidR="00725A77">
        <w:rPr>
          <w:rFonts w:eastAsiaTheme="minorEastAsia" w:hint="eastAsia"/>
          <w:lang w:eastAsia="ja-JP"/>
        </w:rPr>
        <w:t>S</w:t>
      </w:r>
      <w:r w:rsidR="00725A77">
        <w:rPr>
          <w:rFonts w:eastAsiaTheme="minorEastAsia"/>
          <w:lang w:eastAsia="ja-JP"/>
        </w:rPr>
        <w:t>t</w:t>
      </w:r>
      <w:r>
        <w:rPr>
          <w:lang w:eastAsia="ja-JP"/>
        </w:rPr>
        <w:t>ar</w:t>
      </w:r>
      <w:r w:rsidR="00725A77">
        <w:rPr>
          <w:rFonts w:asciiTheme="minorEastAsia" w:eastAsiaTheme="minorEastAsia" w:hAnsiTheme="minorEastAsia" w:hint="eastAsia"/>
          <w:lang w:eastAsia="ja-JP"/>
        </w:rPr>
        <w:t>数</w:t>
      </w:r>
      <w:r>
        <w:rPr>
          <w:lang w:eastAsia="ja-JP"/>
        </w:rPr>
        <w:t>、コントリビューター、PRなど共通のコミュニティ活動指標の数は2019年と比較して2倍になっています。</w:t>
      </w:r>
    </w:p>
    <w:p w14:paraId="438A719B" w14:textId="77777777" w:rsidR="00F74A9E" w:rsidRDefault="00F74A9E" w:rsidP="00725A77">
      <w:pPr>
        <w:pStyle w:val="af5"/>
        <w:rPr>
          <w:lang w:eastAsia="ja-JP"/>
        </w:rPr>
      </w:pPr>
    </w:p>
    <w:p w14:paraId="5BE13C06" w14:textId="7F3FA230" w:rsidR="00F74A9E" w:rsidRPr="00422C16" w:rsidRDefault="00725A77" w:rsidP="00725A77">
      <w:pPr>
        <w:pStyle w:val="af5"/>
        <w:rPr>
          <w:rFonts w:eastAsiaTheme="minorEastAsia"/>
          <w:lang w:eastAsia="ja-JP"/>
        </w:rPr>
      </w:pPr>
      <w:proofErr w:type="spellStart"/>
      <w:r>
        <w:rPr>
          <w:lang w:eastAsia="ja-JP"/>
        </w:rPr>
        <w:t>SkyWalking</w:t>
      </w:r>
      <w:proofErr w:type="spellEnd"/>
      <w:r w:rsidR="00F74A9E">
        <w:rPr>
          <w:rFonts w:hint="eastAsia"/>
          <w:lang w:eastAsia="ja-JP"/>
        </w:rPr>
        <w:t>は中国のクラウドサービスの大手メーカー</w:t>
      </w:r>
      <w:r w:rsidR="00A031C3">
        <w:rPr>
          <w:rFonts w:eastAsiaTheme="minorEastAsia" w:hint="eastAsia"/>
          <w:lang w:eastAsia="ja-JP"/>
        </w:rPr>
        <w:t>間でデファクトスタンダードになりつつあります。</w:t>
      </w:r>
      <w:proofErr w:type="spellStart"/>
      <w:r w:rsidR="00F74A9E">
        <w:rPr>
          <w:lang w:eastAsia="ja-JP"/>
        </w:rPr>
        <w:t>SkyWalking</w:t>
      </w:r>
      <w:proofErr w:type="spellEnd"/>
      <w:r w:rsidR="00F74A9E">
        <w:rPr>
          <w:lang w:eastAsia="ja-JP"/>
        </w:rPr>
        <w:t>トランスポートプロトコルは、</w:t>
      </w:r>
      <w:r w:rsidR="00C31CF1">
        <w:rPr>
          <w:lang w:eastAsia="ja-JP"/>
        </w:rPr>
        <w:t>Alibaba</w:t>
      </w:r>
      <w:r w:rsidR="00F74A9E">
        <w:rPr>
          <w:lang w:eastAsia="ja-JP"/>
        </w:rPr>
        <w:t xml:space="preserve"> CloudとTencent Cloudの両方のクラウドAPMサービスで完全にサポートされています。同時に、</w:t>
      </w:r>
      <w:proofErr w:type="spellStart"/>
      <w:r w:rsidR="00F74A9E">
        <w:rPr>
          <w:lang w:eastAsia="ja-JP"/>
        </w:rPr>
        <w:t>SkyWalking</w:t>
      </w:r>
      <w:proofErr w:type="spellEnd"/>
      <w:r w:rsidR="00F74A9E">
        <w:rPr>
          <w:lang w:eastAsia="ja-JP"/>
        </w:rPr>
        <w:t>は</w:t>
      </w:r>
      <w:proofErr w:type="spellStart"/>
      <w:r w:rsidR="00F74A9E">
        <w:rPr>
          <w:lang w:eastAsia="ja-JP"/>
        </w:rPr>
        <w:t>OpenTelemetry</w:t>
      </w:r>
      <w:proofErr w:type="spellEnd"/>
      <w:r w:rsidR="00F74A9E">
        <w:rPr>
          <w:lang w:eastAsia="ja-JP"/>
        </w:rPr>
        <w:t>、Prometheus、</w:t>
      </w:r>
      <w:proofErr w:type="spellStart"/>
      <w:r w:rsidR="00F74A9E">
        <w:rPr>
          <w:lang w:eastAsia="ja-JP"/>
        </w:rPr>
        <w:t>OpenCensus</w:t>
      </w:r>
      <w:proofErr w:type="spellEnd"/>
      <w:r w:rsidR="00F74A9E">
        <w:rPr>
          <w:lang w:eastAsia="ja-JP"/>
        </w:rPr>
        <w:t>などの主要なモニタリング</w:t>
      </w:r>
      <w:r w:rsidR="00422C16">
        <w:rPr>
          <w:rFonts w:asciiTheme="minorEastAsia" w:eastAsiaTheme="minorEastAsia" w:hAnsiTheme="minorEastAsia" w:hint="eastAsia"/>
          <w:lang w:eastAsia="ja-JP"/>
        </w:rPr>
        <w:t>システム</w:t>
      </w:r>
      <w:r w:rsidR="00F74A9E">
        <w:rPr>
          <w:lang w:eastAsia="ja-JP"/>
        </w:rPr>
        <w:t>とのシームレスなインターフェイス</w:t>
      </w:r>
      <w:r w:rsidR="00422C16">
        <w:rPr>
          <w:rFonts w:asciiTheme="minorEastAsia" w:eastAsiaTheme="minorEastAsia" w:hAnsiTheme="minorEastAsia" w:hint="eastAsia"/>
          <w:lang w:eastAsia="ja-JP"/>
        </w:rPr>
        <w:t>を提供することでエコシステムが作られています。</w:t>
      </w:r>
    </w:p>
    <w:p w14:paraId="6AC886FF" w14:textId="77777777" w:rsidR="00F74A9E" w:rsidRDefault="00F74A9E" w:rsidP="00725A77">
      <w:pPr>
        <w:pStyle w:val="af5"/>
        <w:rPr>
          <w:lang w:eastAsia="ja-JP"/>
        </w:rPr>
      </w:pPr>
    </w:p>
    <w:p w14:paraId="29EFD628" w14:textId="46E580FA" w:rsidR="00F74A9E" w:rsidRDefault="00F74A9E" w:rsidP="00725A77">
      <w:pPr>
        <w:pStyle w:val="af5"/>
        <w:rPr>
          <w:lang w:eastAsia="ja-JP"/>
        </w:rPr>
      </w:pPr>
      <w:r>
        <w:rPr>
          <w:rFonts w:hint="eastAsia"/>
          <w:lang w:eastAsia="ja-JP"/>
        </w:rPr>
        <w:t>今年の</w:t>
      </w:r>
      <w:proofErr w:type="spellStart"/>
      <w:r>
        <w:rPr>
          <w:lang w:eastAsia="ja-JP"/>
        </w:rPr>
        <w:t>SkyWalking</w:t>
      </w:r>
      <w:proofErr w:type="spellEnd"/>
      <w:r>
        <w:rPr>
          <w:lang w:eastAsia="ja-JP"/>
        </w:rPr>
        <w:t>コミュニティと2020年夏のイベントは大成功を収め、2名の</w:t>
      </w:r>
      <w:r w:rsidR="00966ECE">
        <w:rPr>
          <w:rFonts w:asciiTheme="minorEastAsia" w:eastAsiaTheme="minorEastAsia" w:hAnsiTheme="minorEastAsia" w:hint="eastAsia"/>
          <w:lang w:eastAsia="ja-JP"/>
        </w:rPr>
        <w:t>学生</w:t>
      </w:r>
      <w:r>
        <w:rPr>
          <w:lang w:eastAsia="ja-JP"/>
        </w:rPr>
        <w:t>をフルコミッ</w:t>
      </w:r>
      <w:r w:rsidR="00966ECE">
        <w:rPr>
          <w:rFonts w:eastAsiaTheme="minorEastAsia" w:hint="eastAsia"/>
          <w:lang w:eastAsia="ja-JP"/>
        </w:rPr>
        <w:t>タ</w:t>
      </w:r>
      <w:r>
        <w:rPr>
          <w:lang w:eastAsia="ja-JP"/>
        </w:rPr>
        <w:t>ーとしてインキュベートしました。 このイベントでの2名の学生のパフォーマンスは、トップレベルのプロジェクトに向けた学生の可能性を示しました。2019年に比べて新しい顔になりました。また、学生を対象とした体系的なインキュベーションプログラムの価値と意義を示し</w:t>
      </w:r>
      <w:r w:rsidR="00966ECE">
        <w:rPr>
          <w:rFonts w:asciiTheme="minorEastAsia" w:eastAsiaTheme="minorEastAsia" w:hAnsiTheme="minorEastAsia" w:hint="eastAsia"/>
          <w:lang w:eastAsia="ja-JP"/>
        </w:rPr>
        <w:t>ました</w:t>
      </w:r>
      <w:r>
        <w:rPr>
          <w:lang w:eastAsia="ja-JP"/>
        </w:rPr>
        <w:t>。</w:t>
      </w:r>
      <w:r w:rsidR="00966ECE">
        <w:rPr>
          <w:rFonts w:asciiTheme="minorEastAsia" w:eastAsiaTheme="minorEastAsia" w:hAnsiTheme="minorEastAsia" w:hint="eastAsia"/>
          <w:lang w:eastAsia="ja-JP"/>
        </w:rPr>
        <w:t>今後は</w:t>
      </w:r>
    </w:p>
    <w:p w14:paraId="70F77733" w14:textId="77777777" w:rsidR="00F74A9E" w:rsidRDefault="00F74A9E" w:rsidP="00725A77">
      <w:pPr>
        <w:pStyle w:val="af5"/>
        <w:rPr>
          <w:lang w:eastAsia="ja-JP"/>
        </w:rPr>
      </w:pPr>
      <w:r>
        <w:rPr>
          <w:rFonts w:hint="eastAsia"/>
          <w:lang w:eastAsia="ja-JP"/>
        </w:rPr>
        <w:t>すでにリリースされている</w:t>
      </w:r>
      <w:r>
        <w:rPr>
          <w:lang w:eastAsia="ja-JP"/>
        </w:rPr>
        <w:t>2021年夏を含め、より多くのターゲットを絞ったインキュベーションやパートナーシップのプログラムを見ることができるようになるでしょう。</w:t>
      </w:r>
    </w:p>
    <w:p w14:paraId="60A4C1FB" w14:textId="77777777" w:rsidR="00F74A9E" w:rsidRDefault="00F74A9E" w:rsidP="00725A77">
      <w:pPr>
        <w:pStyle w:val="af5"/>
        <w:rPr>
          <w:lang w:eastAsia="ja-JP"/>
        </w:rPr>
      </w:pPr>
    </w:p>
    <w:p w14:paraId="5CE62F27" w14:textId="00CDCEDA" w:rsidR="00F74A9E" w:rsidRDefault="00F74A9E" w:rsidP="00725A77">
      <w:pPr>
        <w:pStyle w:val="af5"/>
        <w:rPr>
          <w:lang w:eastAsia="ja-JP"/>
        </w:rPr>
      </w:pPr>
      <w:proofErr w:type="spellStart"/>
      <w:r>
        <w:rPr>
          <w:lang w:eastAsia="ja-JP"/>
        </w:rPr>
        <w:t>SkyWalking</w:t>
      </w:r>
      <w:proofErr w:type="spellEnd"/>
      <w:r>
        <w:rPr>
          <w:lang w:eastAsia="ja-JP"/>
        </w:rPr>
        <w:t>プロジェクトは、国内外のいくつかの企業（アジア、ヨーロッパ、北米）の商用化プロジェクトの中核的なコンポーネントとなり、より多くの専門的な開発者がプロジェクトに参加しています。これにより、プロジェクトのエコシステムに大きな活動がもたらされました。</w:t>
      </w:r>
    </w:p>
    <w:p w14:paraId="1191438B" w14:textId="221B7FE5" w:rsidR="004553F5" w:rsidRDefault="00F74A9E" w:rsidP="001C6C69">
      <w:pPr>
        <w:pStyle w:val="af5"/>
        <w:rPr>
          <w:rFonts w:eastAsiaTheme="minorEastAsia"/>
          <w:color w:val="494949"/>
          <w:lang w:eastAsia="ja-JP"/>
        </w:rPr>
      </w:pPr>
      <w:proofErr w:type="spellStart"/>
      <w:r>
        <w:rPr>
          <w:rFonts w:hint="eastAsia"/>
          <w:color w:val="494949"/>
          <w:lang w:eastAsia="ja-JP"/>
        </w:rPr>
        <w:t>SkyWalking</w:t>
      </w:r>
      <w:proofErr w:type="spellEnd"/>
      <w:r>
        <w:rPr>
          <w:rFonts w:hint="eastAsia"/>
          <w:color w:val="494949"/>
          <w:lang w:eastAsia="ja-JP"/>
        </w:rPr>
        <w:t>は、国内外の商業</w:t>
      </w:r>
      <w:r w:rsidR="000B35CC">
        <w:rPr>
          <w:rFonts w:asciiTheme="minorEastAsia" w:eastAsiaTheme="minorEastAsia" w:hAnsiTheme="minorEastAsia" w:hint="eastAsia"/>
          <w:color w:val="494949"/>
          <w:lang w:eastAsia="ja-JP"/>
        </w:rPr>
        <w:t>クラウドベンダー</w:t>
      </w:r>
      <w:r>
        <w:rPr>
          <w:rFonts w:hint="eastAsia"/>
          <w:color w:val="494949"/>
          <w:lang w:eastAsia="ja-JP"/>
        </w:rPr>
        <w:t>、個人開発者、そして同社の第二開発チームとともに、急速に成熟し、マイペースで成長しています。</w:t>
      </w:r>
    </w:p>
    <w:p w14:paraId="14064B90" w14:textId="508D7ED8" w:rsidR="001C6C69" w:rsidRDefault="001C6C69" w:rsidP="001C6C69">
      <w:pPr>
        <w:pStyle w:val="af5"/>
        <w:rPr>
          <w:rFonts w:eastAsiaTheme="minorEastAsia"/>
          <w:color w:val="494949"/>
          <w:lang w:eastAsia="ja-JP"/>
        </w:rPr>
      </w:pPr>
    </w:p>
    <w:p w14:paraId="5F4812C3" w14:textId="2795F995" w:rsidR="001C6C69" w:rsidRDefault="00B01C64" w:rsidP="00F30C9D">
      <w:pPr>
        <w:pStyle w:val="4"/>
      </w:pPr>
      <w:r>
        <w:t>⻩</w:t>
      </w:r>
      <w:r>
        <w:rPr>
          <w:rFonts w:ascii="Microsoft YaHei" w:eastAsia="Microsoft YaHei" w:hAnsi="Microsoft YaHei" w:cs="Microsoft YaHei" w:hint="eastAsia"/>
        </w:rPr>
        <w:t>东</w:t>
      </w:r>
      <w:r>
        <w:rPr>
          <w:rFonts w:ascii="游ゴシック Light" w:eastAsia="游ゴシック Light" w:hAnsi="游ゴシック Light" w:cs="游ゴシック Light" w:hint="eastAsia"/>
        </w:rPr>
        <w:t>旭（</w:t>
      </w:r>
      <w:proofErr w:type="spellStart"/>
      <w:r>
        <w:t>PingCAP</w:t>
      </w:r>
      <w:proofErr w:type="spellEnd"/>
      <w:r>
        <w:t xml:space="preserve"> CTO，</w:t>
      </w:r>
      <w:proofErr w:type="spellStart"/>
      <w:r>
        <w:t>pingcap</w:t>
      </w:r>
      <w:proofErr w:type="spellEnd"/>
      <w:r>
        <w:t>/</w:t>
      </w:r>
      <w:proofErr w:type="spellStart"/>
      <w:r>
        <w:t>tidb</w:t>
      </w:r>
      <w:proofErr w:type="spellEnd"/>
      <w:r>
        <w:t>，</w:t>
      </w:r>
      <w:proofErr w:type="spellStart"/>
      <w:r>
        <w:t>tikv</w:t>
      </w:r>
      <w:proofErr w:type="spellEnd"/>
      <w:r>
        <w:t>/</w:t>
      </w:r>
      <w:proofErr w:type="spellStart"/>
      <w:r>
        <w:t>tikv</w:t>
      </w:r>
      <w:proofErr w:type="spellEnd"/>
      <w:r>
        <w:t>）</w:t>
      </w:r>
    </w:p>
    <w:p w14:paraId="30D310A6" w14:textId="77777777" w:rsidR="00B01C64" w:rsidRPr="00B01C64" w:rsidRDefault="00B01C64" w:rsidP="00B01C64">
      <w:pPr>
        <w:pStyle w:val="af5"/>
        <w:rPr>
          <w:rFonts w:eastAsiaTheme="minorEastAsia"/>
          <w:lang w:eastAsia="ja-JP"/>
        </w:rPr>
      </w:pPr>
      <w:r w:rsidRPr="00B01C64">
        <w:rPr>
          <w:rFonts w:eastAsiaTheme="minorEastAsia" w:hint="eastAsia"/>
          <w:lang w:eastAsia="ja-JP"/>
        </w:rPr>
        <w:t>今年の</w:t>
      </w:r>
      <w:proofErr w:type="spellStart"/>
      <w:r w:rsidRPr="00B01C64">
        <w:rPr>
          <w:rFonts w:eastAsiaTheme="minorEastAsia"/>
          <w:lang w:eastAsia="ja-JP"/>
        </w:rPr>
        <w:t>TiDB</w:t>
      </w:r>
      <w:proofErr w:type="spellEnd"/>
      <w:r w:rsidRPr="00B01C64">
        <w:rPr>
          <w:rFonts w:eastAsiaTheme="minorEastAsia"/>
          <w:lang w:eastAsia="ja-JP"/>
        </w:rPr>
        <w:t>のコミュニティ運営の焦点は、ユーザーと開発者の</w:t>
      </w:r>
      <w:r w:rsidRPr="00B01C64">
        <w:rPr>
          <w:rFonts w:eastAsiaTheme="minorEastAsia"/>
          <w:lang w:eastAsia="ja-JP"/>
        </w:rPr>
        <w:t>2</w:t>
      </w:r>
      <w:r w:rsidRPr="00B01C64">
        <w:rPr>
          <w:rFonts w:eastAsiaTheme="minorEastAsia"/>
          <w:lang w:eastAsia="ja-JP"/>
        </w:rPr>
        <w:t>つの部分に分けることができます。ビジネスの観点からは、プロジェクトの研磨・改善、人材育成・態度形成、ユーザーシナリオ探索・ビジネス成功推進に分けられます。ですから、良いオープンソースコミュニティを運営するためには、人を中心にして、人とともに成長していくことが最も重要です。</w:t>
      </w:r>
    </w:p>
    <w:p w14:paraId="2C327F35" w14:textId="77777777" w:rsidR="00B01C64" w:rsidRPr="00B01C64" w:rsidRDefault="00B01C64" w:rsidP="00B01C64">
      <w:pPr>
        <w:pStyle w:val="af5"/>
        <w:rPr>
          <w:rFonts w:eastAsiaTheme="minorEastAsia"/>
          <w:lang w:eastAsia="ja-JP"/>
        </w:rPr>
      </w:pPr>
    </w:p>
    <w:p w14:paraId="2846D1FF" w14:textId="48202486" w:rsidR="00B01C64" w:rsidRPr="00B01C64" w:rsidRDefault="00B01C64" w:rsidP="00B01C64">
      <w:pPr>
        <w:pStyle w:val="af5"/>
        <w:rPr>
          <w:rFonts w:eastAsiaTheme="minorEastAsia"/>
          <w:lang w:eastAsia="ja-JP"/>
        </w:rPr>
      </w:pPr>
      <w:r w:rsidRPr="00B01C64">
        <w:rPr>
          <w:rFonts w:eastAsiaTheme="minorEastAsia" w:hint="eastAsia"/>
          <w:lang w:eastAsia="ja-JP"/>
        </w:rPr>
        <w:t>この</w:t>
      </w:r>
      <w:r w:rsidRPr="00B01C64">
        <w:rPr>
          <w:rFonts w:eastAsiaTheme="minorEastAsia"/>
          <w:lang w:eastAsia="ja-JP"/>
        </w:rPr>
        <w:t>1</w:t>
      </w:r>
      <w:r w:rsidRPr="00B01C64">
        <w:rPr>
          <w:rFonts w:eastAsiaTheme="minorEastAsia"/>
          <w:lang w:eastAsia="ja-JP"/>
        </w:rPr>
        <w:t>年は</w:t>
      </w:r>
      <w:proofErr w:type="spellStart"/>
      <w:r w:rsidRPr="00B01C64">
        <w:rPr>
          <w:rFonts w:eastAsiaTheme="minorEastAsia"/>
          <w:lang w:eastAsia="ja-JP"/>
        </w:rPr>
        <w:t>TiDB</w:t>
      </w:r>
      <w:proofErr w:type="spellEnd"/>
      <w:r w:rsidRPr="00B01C64">
        <w:rPr>
          <w:rFonts w:eastAsiaTheme="minorEastAsia"/>
          <w:lang w:eastAsia="ja-JP"/>
        </w:rPr>
        <w:t>コミュニティにとって良い年であり、昨年</w:t>
      </w:r>
      <w:proofErr w:type="spellStart"/>
      <w:r w:rsidRPr="00B01C64">
        <w:rPr>
          <w:rFonts w:eastAsiaTheme="minorEastAsia"/>
          <w:lang w:eastAsia="ja-JP"/>
        </w:rPr>
        <w:t>TiDB</w:t>
      </w:r>
      <w:proofErr w:type="spellEnd"/>
      <w:r w:rsidRPr="00B01C64">
        <w:rPr>
          <w:rFonts w:eastAsiaTheme="minorEastAsia"/>
          <w:lang w:eastAsia="ja-JP"/>
        </w:rPr>
        <w:t>バージョン</w:t>
      </w:r>
      <w:r w:rsidRPr="00B01C64">
        <w:rPr>
          <w:rFonts w:eastAsiaTheme="minorEastAsia"/>
          <w:lang w:eastAsia="ja-JP"/>
        </w:rPr>
        <w:t>4.0</w:t>
      </w:r>
      <w:r w:rsidRPr="00B01C64">
        <w:rPr>
          <w:rFonts w:eastAsiaTheme="minorEastAsia"/>
          <w:lang w:eastAsia="ja-JP"/>
        </w:rPr>
        <w:t>では</w:t>
      </w:r>
      <w:proofErr w:type="spellStart"/>
      <w:r w:rsidRPr="00B01C64">
        <w:rPr>
          <w:rFonts w:eastAsiaTheme="minorEastAsia"/>
          <w:lang w:eastAsia="ja-JP"/>
        </w:rPr>
        <w:t>TiFlash</w:t>
      </w:r>
      <w:proofErr w:type="spellEnd"/>
      <w:r w:rsidR="00FA5219">
        <w:rPr>
          <w:rFonts w:asciiTheme="minorEastAsia" w:eastAsiaTheme="minorEastAsia" w:hAnsiTheme="minorEastAsia" w:hint="eastAsia"/>
          <w:lang w:eastAsia="ja-JP"/>
        </w:rPr>
        <w:t>という</w:t>
      </w:r>
      <w:r w:rsidR="00FA5219" w:rsidRPr="00FA5219">
        <w:rPr>
          <w:rFonts w:eastAsiaTheme="minorEastAsia"/>
          <w:lang w:eastAsia="ja-JP"/>
        </w:rPr>
        <w:t>The columnar</w:t>
      </w:r>
      <w:r w:rsidR="00FA5219">
        <w:rPr>
          <w:rFonts w:eastAsiaTheme="minorEastAsia" w:hint="eastAsia"/>
          <w:lang w:eastAsia="ja-JP"/>
        </w:rPr>
        <w:t>ストレージエンジン</w:t>
      </w:r>
      <w:r w:rsidRPr="00B01C64">
        <w:rPr>
          <w:rFonts w:eastAsiaTheme="minorEastAsia"/>
          <w:lang w:eastAsia="ja-JP"/>
        </w:rPr>
        <w:t>が正式に発表されました。これは、</w:t>
      </w:r>
      <w:r w:rsidRPr="00B01C64">
        <w:rPr>
          <w:rFonts w:eastAsiaTheme="minorEastAsia"/>
          <w:lang w:eastAsia="ja-JP"/>
        </w:rPr>
        <w:t>Real-time-HTAP</w:t>
      </w:r>
      <w:r w:rsidRPr="00B01C64">
        <w:rPr>
          <w:rFonts w:eastAsiaTheme="minorEastAsia"/>
          <w:lang w:eastAsia="ja-JP"/>
        </w:rPr>
        <w:t>への道を歩む上での確かな一歩です。我々のデータでは、</w:t>
      </w:r>
      <w:r w:rsidRPr="00B01C64">
        <w:rPr>
          <w:rFonts w:eastAsiaTheme="minorEastAsia"/>
          <w:lang w:eastAsia="ja-JP"/>
        </w:rPr>
        <w:t>4.0</w:t>
      </w:r>
      <w:r w:rsidRPr="00B01C64">
        <w:rPr>
          <w:rFonts w:eastAsiaTheme="minorEastAsia"/>
          <w:lang w:eastAsia="ja-JP"/>
        </w:rPr>
        <w:t>クラスタの</w:t>
      </w:r>
      <w:r w:rsidRPr="00B01C64">
        <w:rPr>
          <w:rFonts w:eastAsiaTheme="minorEastAsia"/>
          <w:lang w:eastAsia="ja-JP"/>
        </w:rPr>
        <w:t>1/3</w:t>
      </w:r>
      <w:r w:rsidRPr="00B01C64">
        <w:rPr>
          <w:rFonts w:eastAsiaTheme="minorEastAsia"/>
          <w:lang w:eastAsia="ja-JP"/>
        </w:rPr>
        <w:t>近くが</w:t>
      </w:r>
      <w:proofErr w:type="spellStart"/>
      <w:r w:rsidRPr="00B01C64">
        <w:rPr>
          <w:rFonts w:eastAsiaTheme="minorEastAsia"/>
          <w:lang w:eastAsia="ja-JP"/>
        </w:rPr>
        <w:t>TiFlash</w:t>
      </w:r>
      <w:proofErr w:type="spellEnd"/>
      <w:r w:rsidRPr="00B01C64">
        <w:rPr>
          <w:rFonts w:eastAsiaTheme="minorEastAsia"/>
          <w:lang w:eastAsia="ja-JP"/>
        </w:rPr>
        <w:t>を使用しており、</w:t>
      </w:r>
      <w:r w:rsidRPr="00B01C64">
        <w:rPr>
          <w:rFonts w:eastAsiaTheme="minorEastAsia"/>
          <w:lang w:eastAsia="ja-JP"/>
        </w:rPr>
        <w:t>TP</w:t>
      </w:r>
      <w:r w:rsidRPr="00B01C64">
        <w:rPr>
          <w:rFonts w:eastAsiaTheme="minorEastAsia"/>
          <w:lang w:eastAsia="ja-JP"/>
        </w:rPr>
        <w:t>データ</w:t>
      </w:r>
      <w:r w:rsidR="00073083">
        <w:rPr>
          <w:rFonts w:eastAsiaTheme="minorEastAsia" w:hint="eastAsia"/>
          <w:lang w:eastAsia="ja-JP"/>
        </w:rPr>
        <w:t>の直接リアルタイムな解析を望むユーザが多いことを示ています。</w:t>
      </w:r>
    </w:p>
    <w:p w14:paraId="3FF2F0E3" w14:textId="77777777" w:rsidR="00B01C64" w:rsidRPr="00B01C64" w:rsidRDefault="00B01C64" w:rsidP="00B01C64">
      <w:pPr>
        <w:pStyle w:val="af5"/>
        <w:rPr>
          <w:rFonts w:eastAsiaTheme="minorEastAsia"/>
          <w:lang w:eastAsia="ja-JP"/>
        </w:rPr>
      </w:pPr>
    </w:p>
    <w:p w14:paraId="3F948A04" w14:textId="6C94DD80" w:rsidR="00B01C64" w:rsidRDefault="00B01C64" w:rsidP="00B01C64">
      <w:pPr>
        <w:pStyle w:val="af5"/>
        <w:rPr>
          <w:rFonts w:eastAsiaTheme="minorEastAsia"/>
          <w:lang w:eastAsia="ja-JP"/>
        </w:rPr>
      </w:pPr>
      <w:r w:rsidRPr="00B01C64">
        <w:rPr>
          <w:rFonts w:eastAsiaTheme="minorEastAsia" w:hint="eastAsia"/>
          <w:lang w:eastAsia="ja-JP"/>
        </w:rPr>
        <w:t>中国のオープンソースの雰囲気や開発者の活動は、</w:t>
      </w:r>
      <w:r w:rsidRPr="00B01C64">
        <w:rPr>
          <w:rFonts w:eastAsiaTheme="minorEastAsia"/>
          <w:lang w:eastAsia="ja-JP"/>
        </w:rPr>
        <w:t>2019</w:t>
      </w:r>
      <w:r w:rsidRPr="00B01C64">
        <w:rPr>
          <w:rFonts w:eastAsiaTheme="minorEastAsia"/>
          <w:lang w:eastAsia="ja-JP"/>
        </w:rPr>
        <w:t>年末には</w:t>
      </w:r>
      <w:r w:rsidRPr="00B01C64">
        <w:rPr>
          <w:rFonts w:eastAsiaTheme="minorEastAsia"/>
          <w:lang w:eastAsia="ja-JP"/>
        </w:rPr>
        <w:t>500</w:t>
      </w:r>
      <w:r w:rsidRPr="00B01C64">
        <w:rPr>
          <w:rFonts w:eastAsiaTheme="minorEastAsia"/>
          <w:lang w:eastAsia="ja-JP"/>
        </w:rPr>
        <w:t>以上の</w:t>
      </w:r>
      <w:proofErr w:type="spellStart"/>
      <w:r w:rsidRPr="00B01C64">
        <w:rPr>
          <w:rFonts w:eastAsiaTheme="minorEastAsia"/>
          <w:lang w:eastAsia="ja-JP"/>
        </w:rPr>
        <w:t>contrib</w:t>
      </w:r>
      <w:proofErr w:type="spellEnd"/>
      <w:r w:rsidRPr="00B01C64">
        <w:rPr>
          <w:rFonts w:eastAsiaTheme="minorEastAsia"/>
          <w:lang w:eastAsia="ja-JP"/>
        </w:rPr>
        <w:t>、</w:t>
      </w:r>
      <w:r w:rsidRPr="00B01C64">
        <w:rPr>
          <w:rFonts w:eastAsiaTheme="minorEastAsia"/>
          <w:lang w:eastAsia="ja-JP"/>
        </w:rPr>
        <w:t>2020</w:t>
      </w:r>
      <w:r w:rsidRPr="00B01C64">
        <w:rPr>
          <w:rFonts w:eastAsiaTheme="minorEastAsia"/>
          <w:lang w:eastAsia="ja-JP"/>
        </w:rPr>
        <w:t>年末には</w:t>
      </w:r>
      <w:r w:rsidRPr="00B01C64">
        <w:rPr>
          <w:rFonts w:eastAsiaTheme="minorEastAsia"/>
          <w:lang w:eastAsia="ja-JP"/>
        </w:rPr>
        <w:t>1,200</w:t>
      </w:r>
      <w:r w:rsidRPr="00B01C64">
        <w:rPr>
          <w:rFonts w:eastAsiaTheme="minorEastAsia"/>
          <w:lang w:eastAsia="ja-JP"/>
        </w:rPr>
        <w:t>以上と、徐々に増えてきています。</w:t>
      </w:r>
      <w:r w:rsidRPr="00B01C64">
        <w:rPr>
          <w:rFonts w:eastAsiaTheme="minorEastAsia"/>
          <w:lang w:eastAsia="ja-JP"/>
        </w:rPr>
        <w:t xml:space="preserve"> </w:t>
      </w:r>
      <w:proofErr w:type="spellStart"/>
      <w:r w:rsidRPr="00B01C64">
        <w:rPr>
          <w:rFonts w:eastAsiaTheme="minorEastAsia"/>
          <w:lang w:eastAsia="ja-JP"/>
        </w:rPr>
        <w:t>TiDB</w:t>
      </w:r>
      <w:proofErr w:type="spellEnd"/>
      <w:r w:rsidRPr="00B01C64">
        <w:rPr>
          <w:rFonts w:eastAsiaTheme="minorEastAsia"/>
          <w:lang w:eastAsia="ja-JP"/>
        </w:rPr>
        <w:t>コミュニティで上流と下流を結び、</w:t>
      </w:r>
      <w:proofErr w:type="spellStart"/>
      <w:r w:rsidRPr="00B01C64">
        <w:rPr>
          <w:rFonts w:eastAsiaTheme="minorEastAsia"/>
          <w:lang w:eastAsia="ja-JP"/>
        </w:rPr>
        <w:t>TiDB</w:t>
      </w:r>
      <w:proofErr w:type="spellEnd"/>
      <w:r w:rsidRPr="00B01C64">
        <w:rPr>
          <w:rFonts w:eastAsiaTheme="minorEastAsia"/>
          <w:lang w:eastAsia="ja-JP"/>
        </w:rPr>
        <w:t>を通じてイノベーションを共有する開発者が増えています。</w:t>
      </w:r>
      <w:proofErr w:type="spellStart"/>
      <w:r w:rsidRPr="00B01C64">
        <w:rPr>
          <w:rFonts w:eastAsiaTheme="minorEastAsia"/>
          <w:lang w:eastAsia="ja-JP"/>
        </w:rPr>
        <w:t>TiDB</w:t>
      </w:r>
      <w:proofErr w:type="spellEnd"/>
      <w:r w:rsidRPr="00B01C64">
        <w:rPr>
          <w:rFonts w:eastAsiaTheme="minorEastAsia"/>
          <w:lang w:eastAsia="ja-JP"/>
        </w:rPr>
        <w:t>の運営の観点から見ると、オープンソースコミュニティを繁栄させる基本原則は、</w:t>
      </w:r>
      <w:r w:rsidR="004C1243">
        <w:rPr>
          <w:rFonts w:eastAsiaTheme="minorEastAsia" w:hint="eastAsia"/>
          <w:lang w:eastAsia="ja-JP"/>
        </w:rPr>
        <w:t>まず</w:t>
      </w:r>
      <w:r w:rsidRPr="00B01C64">
        <w:rPr>
          <w:rFonts w:eastAsiaTheme="minorEastAsia"/>
          <w:lang w:eastAsia="ja-JP"/>
        </w:rPr>
        <w:t>透明性、オープン性、共有などのいくつかの原則であり、例えば、</w:t>
      </w:r>
      <w:r w:rsidR="004C1243">
        <w:rPr>
          <w:rFonts w:eastAsiaTheme="minorEastAsia" w:hint="eastAsia"/>
          <w:lang w:eastAsia="ja-JP"/>
        </w:rPr>
        <w:t>議事録</w:t>
      </w:r>
      <w:r w:rsidRPr="00B01C64">
        <w:rPr>
          <w:rFonts w:eastAsiaTheme="minorEastAsia"/>
          <w:lang w:eastAsia="ja-JP"/>
        </w:rPr>
        <w:t>、開発の方向性、投票、選挙などはすべてオープンで透明性があり、コミュニティの</w:t>
      </w:r>
      <w:r w:rsidR="004C1243">
        <w:rPr>
          <w:rFonts w:eastAsiaTheme="minorEastAsia" w:hint="eastAsia"/>
          <w:lang w:eastAsia="ja-JP"/>
        </w:rPr>
        <w:t>コントリビュータ</w:t>
      </w:r>
      <w:r w:rsidRPr="00B01C64">
        <w:rPr>
          <w:rFonts w:eastAsiaTheme="minorEastAsia"/>
          <w:lang w:eastAsia="ja-JP"/>
        </w:rPr>
        <w:t>はすべ</w:t>
      </w:r>
      <w:r w:rsidRPr="00B01C64">
        <w:rPr>
          <w:rFonts w:eastAsiaTheme="minorEastAsia" w:hint="eastAsia"/>
          <w:lang w:eastAsia="ja-JP"/>
        </w:rPr>
        <w:t>て参加できるようになっています。第二に、私たちは基本的なコミュニティガバナンスのルールと構造を開発し、より多くの開発者がコミュニティでより良い経験と感覚を得ることができるように、自動ボットサービス</w:t>
      </w:r>
      <w:r w:rsidR="004C1243">
        <w:rPr>
          <w:rFonts w:eastAsiaTheme="minorEastAsia" w:hint="eastAsia"/>
          <w:lang w:eastAsia="ja-JP"/>
        </w:rPr>
        <w:t>のインフラストラクチャを作りました。</w:t>
      </w:r>
    </w:p>
    <w:p w14:paraId="2602692B" w14:textId="45895F3A" w:rsidR="00005EB1" w:rsidRDefault="00005EB1" w:rsidP="00B01C64">
      <w:pPr>
        <w:pStyle w:val="af5"/>
        <w:rPr>
          <w:rFonts w:eastAsiaTheme="minorEastAsia"/>
          <w:lang w:eastAsia="ja-JP"/>
        </w:rPr>
      </w:pPr>
    </w:p>
    <w:p w14:paraId="098BD4AC" w14:textId="74C94EE8" w:rsidR="00005EB1" w:rsidRDefault="00005EB1" w:rsidP="00005EB1">
      <w:pPr>
        <w:pStyle w:val="2"/>
      </w:pPr>
      <w:r>
        <w:t xml:space="preserve">3 </w:t>
      </w:r>
      <w:r>
        <w:rPr>
          <w:rFonts w:hint="eastAsia"/>
        </w:rPr>
        <w:t xml:space="preserve">ケーススタディ </w:t>
      </w:r>
      <w:r>
        <w:t>Apache Software Foundation</w:t>
      </w:r>
      <w:r w:rsidR="00CF3301">
        <w:t>(ASF)</w:t>
      </w:r>
    </w:p>
    <w:p w14:paraId="77CC4EAC" w14:textId="0A984B8D" w:rsidR="00005EB1" w:rsidRPr="00005EB1" w:rsidRDefault="00005EB1" w:rsidP="00005EB1">
      <w:pPr>
        <w:pStyle w:val="3"/>
      </w:pPr>
      <w:r>
        <w:t xml:space="preserve">3.1 Apache Software Foundation </w:t>
      </w:r>
      <w:r>
        <w:rPr>
          <w:rFonts w:hint="eastAsia"/>
        </w:rPr>
        <w:t>紹介</w:t>
      </w:r>
    </w:p>
    <w:p w14:paraId="79F765DD" w14:textId="2254D6D8" w:rsidR="00005EB1" w:rsidRDefault="00005EB1" w:rsidP="00E11D9D">
      <w:pPr>
        <w:pStyle w:val="af5"/>
        <w:rPr>
          <w:lang w:eastAsia="ja-JP"/>
        </w:rPr>
      </w:pPr>
      <w:r>
        <w:t xml:space="preserve">Apache Software Foundation (ASF) </w:t>
      </w:r>
      <w:proofErr w:type="spellStart"/>
      <w:r>
        <w:t>は、米国の非営利の公共慈善団体として</w:t>
      </w:r>
      <w:proofErr w:type="spellEnd"/>
      <w:r>
        <w:t xml:space="preserve"> 1999 </w:t>
      </w:r>
      <w:proofErr w:type="spellStart"/>
      <w:r>
        <w:t>年に</w:t>
      </w:r>
      <w:proofErr w:type="spellEnd"/>
      <w:r>
        <w:t xml:space="preserve"> 501(c)(3) </w:t>
      </w:r>
      <w:proofErr w:type="spellStart"/>
      <w:r>
        <w:t>に基づいて設立されました。</w:t>
      </w:r>
      <w:r w:rsidR="005B3AF5">
        <w:rPr>
          <w:rFonts w:eastAsiaTheme="minorEastAsia" w:hint="eastAsia"/>
          <w:lang w:eastAsia="ja-JP"/>
        </w:rPr>
        <w:t>F</w:t>
      </w:r>
      <w:r w:rsidR="005B3AF5">
        <w:rPr>
          <w:rFonts w:eastAsiaTheme="minorEastAsia"/>
          <w:lang w:eastAsia="ja-JP"/>
        </w:rPr>
        <w:t>oundation</w:t>
      </w:r>
      <w:proofErr w:type="spellEnd"/>
      <w:r>
        <w:rPr>
          <w:lang w:eastAsia="ja-JP"/>
        </w:rPr>
        <w:t>は、以下のことを目的としています。</w:t>
      </w:r>
    </w:p>
    <w:p w14:paraId="230BD915" w14:textId="77777777" w:rsidR="00005EB1" w:rsidRDefault="00005EB1" w:rsidP="007B51E3">
      <w:pPr>
        <w:pStyle w:val="af5"/>
        <w:numPr>
          <w:ilvl w:val="0"/>
          <w:numId w:val="4"/>
        </w:numPr>
        <w:rPr>
          <w:rFonts w:ascii="Arial" w:eastAsia="Arial" w:hAnsi="Arial"/>
          <w:lang w:eastAsia="ja-JP"/>
        </w:rPr>
      </w:pPr>
      <w:r>
        <w:rPr>
          <w:spacing w:val="3"/>
          <w:lang w:eastAsia="ja-JP"/>
        </w:rPr>
        <w:t>インフラストラクチャの提供：オープンソースプロジェクトにハードウェア、通信、プロジェクトガバナンスのインフラストラクチャを提供します。</w:t>
      </w:r>
    </w:p>
    <w:p w14:paraId="1893AF9B" w14:textId="77777777" w:rsidR="00005EB1" w:rsidRDefault="00005EB1" w:rsidP="007B51E3">
      <w:pPr>
        <w:pStyle w:val="af5"/>
        <w:numPr>
          <w:ilvl w:val="0"/>
          <w:numId w:val="4"/>
        </w:numPr>
        <w:rPr>
          <w:rFonts w:ascii="Arial" w:eastAsia="Arial" w:hAnsi="Arial"/>
          <w:lang w:eastAsia="ja-JP"/>
        </w:rPr>
      </w:pPr>
      <w:r>
        <w:rPr>
          <w:spacing w:val="3"/>
          <w:lang w:eastAsia="ja-JP"/>
        </w:rPr>
        <w:t>寄付のための法人の提供：企業や個人が資源を寄付できる独立した法人を設立し、その資源が公共の利益のために使用されることを保証する。</w:t>
      </w:r>
    </w:p>
    <w:p w14:paraId="74C490E4" w14:textId="77777777" w:rsidR="00005EB1" w:rsidRDefault="00005EB1" w:rsidP="007B51E3">
      <w:pPr>
        <w:pStyle w:val="af5"/>
        <w:numPr>
          <w:ilvl w:val="0"/>
          <w:numId w:val="4"/>
        </w:numPr>
        <w:rPr>
          <w:rFonts w:ascii="Arial" w:eastAsia="Arial" w:hAnsi="Arial"/>
          <w:lang w:eastAsia="ja-JP"/>
        </w:rPr>
      </w:pPr>
      <w:r>
        <w:rPr>
          <w:spacing w:val="3"/>
          <w:lang w:eastAsia="ja-JP"/>
        </w:rPr>
        <w:t>(b) 法的保護の枠組みの提供：財団の事業に対する法的手続きを回避するために、個々のボランティアに法的保護の枠組みを提供すること。</w:t>
      </w:r>
    </w:p>
    <w:p w14:paraId="33F774E3" w14:textId="77777777" w:rsidR="00005EB1" w:rsidRDefault="00005EB1" w:rsidP="007B51E3">
      <w:pPr>
        <w:pStyle w:val="af5"/>
        <w:numPr>
          <w:ilvl w:val="0"/>
          <w:numId w:val="4"/>
        </w:numPr>
        <w:rPr>
          <w:rFonts w:ascii="Arial" w:eastAsia="Arial" w:hAnsi="Arial"/>
          <w:lang w:eastAsia="ja-JP"/>
        </w:rPr>
      </w:pPr>
      <w:r>
        <w:rPr>
          <w:w w:val="99"/>
          <w:lang w:eastAsia="ja-JP"/>
        </w:rPr>
        <w:t>Apache の商標</w:t>
      </w:r>
      <w:r>
        <w:rPr>
          <w:spacing w:val="4"/>
          <w:w w:val="102"/>
          <w:lang w:eastAsia="ja-JP"/>
        </w:rPr>
        <w:t>保護を</w:t>
      </w:r>
      <w:r>
        <w:rPr>
          <w:spacing w:val="2"/>
          <w:w w:val="102"/>
          <w:lang w:eastAsia="ja-JP"/>
        </w:rPr>
        <w:t>提供する</w:t>
      </w:r>
      <w:r>
        <w:rPr>
          <w:spacing w:val="4"/>
          <w:w w:val="102"/>
          <w:lang w:eastAsia="ja-JP"/>
        </w:rPr>
        <w:t xml:space="preserve">: </w:t>
      </w:r>
      <w:r>
        <w:rPr>
          <w:spacing w:val="3"/>
          <w:w w:val="102"/>
          <w:lang w:eastAsia="ja-JP"/>
        </w:rPr>
        <w:t>他の組織による悪用から</w:t>
      </w:r>
      <w:r>
        <w:rPr>
          <w:spacing w:val="4"/>
          <w:w w:val="102"/>
          <w:lang w:eastAsia="ja-JP"/>
        </w:rPr>
        <w:t xml:space="preserve">ソフトウェア製品の </w:t>
      </w:r>
      <w:r>
        <w:rPr>
          <w:w w:val="54"/>
          <w:lang w:eastAsia="ja-JP"/>
        </w:rPr>
        <w:t>"</w:t>
      </w:r>
      <w:r>
        <w:rPr>
          <w:spacing w:val="-2"/>
          <w:w w:val="99"/>
          <w:lang w:eastAsia="ja-JP"/>
        </w:rPr>
        <w:t>Apache</w:t>
      </w:r>
      <w:r>
        <w:rPr>
          <w:spacing w:val="1"/>
          <w:w w:val="54"/>
          <w:lang w:eastAsia="ja-JP"/>
        </w:rPr>
        <w:t xml:space="preserve">" </w:t>
      </w:r>
      <w:r>
        <w:rPr>
          <w:spacing w:val="3"/>
          <w:w w:val="102"/>
          <w:lang w:eastAsia="ja-JP"/>
        </w:rPr>
        <w:t>商標を保護します。</w:t>
      </w:r>
    </w:p>
    <w:p w14:paraId="374BFE42" w14:textId="77777777" w:rsidR="00005EB1" w:rsidRDefault="00005EB1" w:rsidP="00E11D9D">
      <w:pPr>
        <w:pStyle w:val="af5"/>
        <w:rPr>
          <w:sz w:val="16"/>
          <w:lang w:eastAsia="ja-JP"/>
        </w:rPr>
      </w:pPr>
    </w:p>
    <w:p w14:paraId="796602FD" w14:textId="77777777" w:rsidR="00005EB1" w:rsidRDefault="00005EB1" w:rsidP="00E11D9D">
      <w:pPr>
        <w:pStyle w:val="af5"/>
        <w:rPr>
          <w:lang w:eastAsia="ja-JP"/>
        </w:rPr>
      </w:pPr>
      <w:r>
        <w:rPr>
          <w:lang w:eastAsia="ja-JP"/>
        </w:rPr>
        <w:t>Apache Software Foundation の使命は、ソフトウェアを公共の利益のために利用できるようにすることです。この財団は、競争の激しい市場でオープンソースがどのように優位性を発揮できるかを個人や組織に理解してもらうための支援を行っています。その焦点は、ソフトウェアを作成することではなく、ソフトウェアを作成する</w:t>
      </w:r>
      <w:r>
        <w:rPr>
          <w:w w:val="102"/>
          <w:lang w:eastAsia="ja-JP"/>
        </w:rPr>
        <w:t>コミュニティを</w:t>
      </w:r>
      <w:r>
        <w:rPr>
          <w:lang w:eastAsia="ja-JP"/>
        </w:rPr>
        <w:t>導くことにあります。</w:t>
      </w:r>
      <w:r>
        <w:rPr>
          <w:w w:val="102"/>
          <w:lang w:eastAsia="ja-JP"/>
        </w:rPr>
        <w:t xml:space="preserve">The Tao of </w:t>
      </w:r>
      <w:r>
        <w:rPr>
          <w:w w:val="99"/>
          <w:lang w:eastAsia="ja-JP"/>
        </w:rPr>
        <w:t>Apache</w:t>
      </w:r>
      <w:r>
        <w:rPr>
          <w:w w:val="102"/>
          <w:lang w:eastAsia="ja-JP"/>
        </w:rPr>
        <w:t>」として知られるエリート管理プロセスは、</w:t>
      </w:r>
      <w:r>
        <w:rPr>
          <w:w w:val="104"/>
          <w:lang w:eastAsia="ja-JP"/>
        </w:rPr>
        <w:t>800人以上の</w:t>
      </w:r>
      <w:r>
        <w:rPr>
          <w:w w:val="102"/>
          <w:lang w:eastAsia="ja-JP"/>
        </w:rPr>
        <w:t>個人メンバーと</w:t>
      </w:r>
      <w:r>
        <w:rPr>
          <w:w w:val="104"/>
          <w:lang w:eastAsia="ja-JP"/>
        </w:rPr>
        <w:t>7</w:t>
      </w:r>
      <w:r>
        <w:rPr>
          <w:w w:val="111"/>
          <w:lang w:eastAsia="ja-JP"/>
        </w:rPr>
        <w:t>,</w:t>
      </w:r>
      <w:r>
        <w:rPr>
          <w:w w:val="104"/>
          <w:lang w:eastAsia="ja-JP"/>
        </w:rPr>
        <w:t>000人以上の</w:t>
      </w:r>
      <w:r>
        <w:rPr>
          <w:w w:val="102"/>
          <w:lang w:eastAsia="ja-JP"/>
        </w:rPr>
        <w:t>コミッターが、</w:t>
      </w:r>
      <w:r>
        <w:rPr>
          <w:lang w:eastAsia="ja-JP"/>
        </w:rPr>
        <w:t>世界中の何百万人ものユーザに利益をもたらす自由でエンタープライズクラスのソフトウェアを開発するために協力して</w:t>
      </w:r>
      <w:r>
        <w:rPr>
          <w:w w:val="102"/>
          <w:lang w:eastAsia="ja-JP"/>
        </w:rPr>
        <w:t>成功してきました。</w:t>
      </w:r>
    </w:p>
    <w:p w14:paraId="27FEDAC3" w14:textId="15E18B51" w:rsidR="00005EB1" w:rsidRDefault="00005EB1" w:rsidP="00005EB1"/>
    <w:p w14:paraId="08AA5A8D" w14:textId="3D7202E3" w:rsidR="00755E1F" w:rsidRPr="00005EB1" w:rsidRDefault="00755E1F" w:rsidP="00755E1F">
      <w:pPr>
        <w:pStyle w:val="3"/>
      </w:pPr>
      <w:r>
        <w:rPr>
          <w:rFonts w:hint="eastAsia"/>
        </w:rPr>
        <w:t>3</w:t>
      </w:r>
      <w:r>
        <w:t>.2 Apache Way</w:t>
      </w:r>
    </w:p>
    <w:p w14:paraId="42170E49" w14:textId="2D727E3F" w:rsidR="00005EB1" w:rsidRDefault="00CF3301" w:rsidP="00B01C64">
      <w:pPr>
        <w:pStyle w:val="af5"/>
        <w:rPr>
          <w:rFonts w:eastAsiaTheme="minorEastAsia"/>
          <w:lang w:eastAsia="ja-JP"/>
        </w:rPr>
      </w:pPr>
      <w:r w:rsidRPr="00CF3301">
        <w:rPr>
          <w:rFonts w:eastAsiaTheme="minorEastAsia"/>
          <w:lang w:eastAsia="ja-JP"/>
        </w:rPr>
        <w:t xml:space="preserve">Apache Way" </w:t>
      </w:r>
      <w:r w:rsidRPr="00CF3301">
        <w:rPr>
          <w:rFonts w:eastAsiaTheme="minorEastAsia"/>
          <w:lang w:eastAsia="ja-JP"/>
        </w:rPr>
        <w:t>は</w:t>
      </w:r>
      <w:r w:rsidRPr="00CF3301">
        <w:rPr>
          <w:rFonts w:eastAsiaTheme="minorEastAsia"/>
          <w:lang w:eastAsia="ja-JP"/>
        </w:rPr>
        <w:t xml:space="preserve"> ASF </w:t>
      </w:r>
      <w:r w:rsidRPr="00CF3301">
        <w:rPr>
          <w:rFonts w:eastAsiaTheme="minorEastAsia"/>
          <w:lang w:eastAsia="ja-JP"/>
        </w:rPr>
        <w:t>によって開発された一連のプラクティスや規約で、</w:t>
      </w:r>
      <w:r w:rsidR="00AC0C52">
        <w:rPr>
          <w:rFonts w:eastAsiaTheme="minorEastAsia" w:hint="eastAsia"/>
          <w:lang w:eastAsia="ja-JP"/>
        </w:rPr>
        <w:t>なによりもソフトウェア開発の安定した</w:t>
      </w:r>
      <w:r w:rsidRPr="00CF3301">
        <w:rPr>
          <w:rFonts w:eastAsiaTheme="minorEastAsia"/>
          <w:lang w:eastAsia="ja-JP"/>
        </w:rPr>
        <w:t>ガバナンスに焦点を当てて長期的に成功したプロジェクトを促進し、</w:t>
      </w:r>
      <w:r w:rsidRPr="00CF3301">
        <w:rPr>
          <w:rFonts w:eastAsiaTheme="minorEastAsia"/>
          <w:lang w:eastAsia="ja-JP"/>
        </w:rPr>
        <w:t xml:space="preserve"> </w:t>
      </w:r>
      <w:r w:rsidRPr="00CF3301">
        <w:rPr>
          <w:rFonts w:eastAsiaTheme="minorEastAsia"/>
          <w:lang w:eastAsia="ja-JP"/>
        </w:rPr>
        <w:t>新しい</w:t>
      </w:r>
      <w:r w:rsidR="00AC0C52">
        <w:rPr>
          <w:rFonts w:eastAsiaTheme="minorEastAsia" w:hint="eastAsia"/>
          <w:lang w:eastAsia="ja-JP"/>
        </w:rPr>
        <w:t>コントリビュータ</w:t>
      </w:r>
      <w:r w:rsidRPr="00CF3301">
        <w:rPr>
          <w:rFonts w:eastAsiaTheme="minorEastAsia"/>
          <w:lang w:eastAsia="ja-JP"/>
        </w:rPr>
        <w:t>を奨励することを目的としています。すべての</w:t>
      </w:r>
      <w:r w:rsidRPr="00CF3301">
        <w:rPr>
          <w:rFonts w:eastAsiaTheme="minorEastAsia"/>
          <w:lang w:eastAsia="ja-JP"/>
        </w:rPr>
        <w:t xml:space="preserve"> Apache </w:t>
      </w:r>
      <w:r w:rsidRPr="00CF3301">
        <w:rPr>
          <w:rFonts w:eastAsiaTheme="minorEastAsia"/>
          <w:lang w:eastAsia="ja-JP"/>
        </w:rPr>
        <w:t>プロジェクトはこれらの基本原則に従わなければなりません。</w:t>
      </w:r>
    </w:p>
    <w:p w14:paraId="75B32912"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459"/>
        <w:rPr>
          <w:rFonts w:ascii="Arial" w:eastAsia="Arial" w:hAnsi="Arial"/>
          <w:color w:val="494949"/>
          <w:sz w:val="19"/>
        </w:rPr>
      </w:pPr>
      <w:r w:rsidRPr="00A84CB2">
        <w:rPr>
          <w:color w:val="494949"/>
          <w:spacing w:val="3"/>
          <w:sz w:val="19"/>
        </w:rPr>
        <w:t>健全で多様性に富み、包括的なコミュニティは、プロジェクトの成長と持続可能性を促進します。コミュニティはコードよりも大きい：</w:t>
      </w:r>
      <w:r w:rsidRPr="00A84CB2">
        <w:rPr>
          <w:color w:val="494949"/>
          <w:spacing w:val="4"/>
          <w:w w:val="105"/>
          <w:sz w:val="19"/>
        </w:rPr>
        <w:t>ASFは、</w:t>
      </w:r>
      <w:r w:rsidRPr="00A84CB2">
        <w:rPr>
          <w:color w:val="494949"/>
          <w:w w:val="105"/>
          <w:sz w:val="19"/>
        </w:rPr>
        <w:t>優れたソフトウェアは強力なコミュニティによって再構築されると常に考えてきました。</w:t>
      </w:r>
    </w:p>
    <w:p w14:paraId="753B9A96" w14:textId="484B214F"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61"/>
        <w:rPr>
          <w:rFonts w:ascii="Arial" w:eastAsia="Arial" w:hAnsi="Arial"/>
          <w:color w:val="494949"/>
          <w:sz w:val="19"/>
        </w:rPr>
      </w:pPr>
      <w:r w:rsidRPr="00A84CB2">
        <w:rPr>
          <w:color w:val="494949"/>
          <w:spacing w:val="3"/>
          <w:sz w:val="19"/>
        </w:rPr>
        <w:t>獲得された権威：</w:t>
      </w:r>
      <w:r w:rsidR="000134EB" w:rsidRPr="00A84CB2">
        <w:rPr>
          <w:rFonts w:hint="eastAsia"/>
          <w:color w:val="494949"/>
          <w:spacing w:val="3"/>
          <w:sz w:val="19"/>
        </w:rPr>
        <w:t>誰にでも貢献に</w:t>
      </w:r>
      <w:r w:rsidRPr="00A84CB2">
        <w:rPr>
          <w:color w:val="494949"/>
          <w:spacing w:val="3"/>
          <w:sz w:val="19"/>
        </w:rPr>
        <w:t>参加する機会があり、彼らの影響力は公に獲得された功労、つまりコミュニティへの貢献に基づいています。メリットは個人に帰属し、有効期限はなく、雇用形態や雇用主の影響を受けず、譲渡することはできません。</w:t>
      </w:r>
    </w:p>
    <w:p w14:paraId="56A4BB26" w14:textId="1E54017E" w:rsidR="00AC0C52" w:rsidRPr="00A84CB2" w:rsidRDefault="00AC0C52" w:rsidP="00A84CB2">
      <w:pPr>
        <w:pStyle w:val="af7"/>
        <w:widowControl w:val="0"/>
        <w:numPr>
          <w:ilvl w:val="0"/>
          <w:numId w:val="7"/>
        </w:numPr>
        <w:tabs>
          <w:tab w:val="left" w:pos="538"/>
        </w:tabs>
        <w:autoSpaceDE w:val="0"/>
        <w:autoSpaceDN w:val="0"/>
        <w:spacing w:before="57" w:after="0" w:line="218" w:lineRule="auto"/>
        <w:ind w:leftChars="0" w:right="208"/>
        <w:jc w:val="both"/>
        <w:rPr>
          <w:rFonts w:ascii="Arial" w:eastAsia="Arial" w:hAnsi="Arial"/>
          <w:color w:val="494949"/>
          <w:sz w:val="19"/>
        </w:rPr>
      </w:pPr>
      <w:r w:rsidRPr="00A84CB2">
        <w:rPr>
          <w:color w:val="494949"/>
          <w:spacing w:val="4"/>
          <w:sz w:val="19"/>
        </w:rPr>
        <w:t>ASF は</w:t>
      </w:r>
      <w:r w:rsidRPr="00A84CB2">
        <w:rPr>
          <w:color w:val="494949"/>
          <w:spacing w:val="5"/>
          <w:sz w:val="19"/>
        </w:rPr>
        <w:t xml:space="preserve">フラットな構造になっています: </w:t>
      </w:r>
      <w:r w:rsidRPr="00A84CB2">
        <w:rPr>
          <w:color w:val="494949"/>
          <w:sz w:val="19"/>
        </w:rPr>
        <w:t xml:space="preserve">Apache </w:t>
      </w:r>
      <w:r w:rsidRPr="00A84CB2">
        <w:rPr>
          <w:color w:val="494949"/>
          <w:spacing w:val="3"/>
          <w:sz w:val="19"/>
        </w:rPr>
        <w:t>コミュニティの全員が尊重され、平等であり、すべての投票は平等にカウントされ</w:t>
      </w:r>
      <w:r w:rsidRPr="00A84CB2">
        <w:rPr>
          <w:color w:val="494949"/>
          <w:spacing w:val="4"/>
          <w:sz w:val="19"/>
        </w:rPr>
        <w:t>、</w:t>
      </w:r>
      <w:r w:rsidR="000134EB" w:rsidRPr="00A84CB2">
        <w:rPr>
          <w:rFonts w:hint="eastAsia"/>
          <w:color w:val="494949"/>
          <w:spacing w:val="4"/>
          <w:sz w:val="19"/>
        </w:rPr>
        <w:t>すべてのコントリビュータ</w:t>
      </w:r>
      <w:r w:rsidRPr="00A84CB2">
        <w:rPr>
          <w:color w:val="494949"/>
          <w:spacing w:val="4"/>
          <w:sz w:val="19"/>
        </w:rPr>
        <w:t>はボランティアベースで他の人と同じ権利を持っています (</w:t>
      </w:r>
      <w:r w:rsidRPr="00A84CB2">
        <w:rPr>
          <w:color w:val="494949"/>
          <w:spacing w:val="3"/>
          <w:sz w:val="19"/>
        </w:rPr>
        <w:t>たとえ</w:t>
      </w:r>
      <w:r w:rsidR="000134EB" w:rsidRPr="00A84CB2">
        <w:rPr>
          <w:rFonts w:hint="eastAsia"/>
          <w:color w:val="494949"/>
          <w:spacing w:val="3"/>
          <w:sz w:val="19"/>
        </w:rPr>
        <w:t>あるコントリビュータの所属組織が、</w:t>
      </w:r>
      <w:r w:rsidRPr="00A84CB2">
        <w:rPr>
          <w:color w:val="494949"/>
          <w:spacing w:val="3"/>
          <w:sz w:val="19"/>
        </w:rPr>
        <w:t xml:space="preserve">が Apache </w:t>
      </w:r>
      <w:r w:rsidRPr="00A84CB2">
        <w:rPr>
          <w:color w:val="494949"/>
          <w:spacing w:val="4"/>
          <w:sz w:val="19"/>
        </w:rPr>
        <w:t>コード</w:t>
      </w:r>
      <w:r w:rsidRPr="00A84CB2">
        <w:rPr>
          <w:color w:val="494949"/>
          <w:spacing w:val="3"/>
          <w:sz w:val="19"/>
        </w:rPr>
        <w:t>での仕事の対価として</w:t>
      </w:r>
      <w:r w:rsidRPr="00A84CB2">
        <w:rPr>
          <w:color w:val="494949"/>
          <w:spacing w:val="4"/>
          <w:sz w:val="19"/>
        </w:rPr>
        <w:t>お金を払っていたとしても</w:t>
      </w:r>
      <w:r w:rsidRPr="00A84CB2">
        <w:rPr>
          <w:color w:val="494949"/>
          <w:sz w:val="19"/>
        </w:rPr>
        <w:t>)。</w:t>
      </w:r>
    </w:p>
    <w:p w14:paraId="08AC910D"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48"/>
        <w:jc w:val="both"/>
        <w:rPr>
          <w:rFonts w:ascii="Arial" w:eastAsia="Arial" w:hAnsi="Arial"/>
          <w:color w:val="494949"/>
          <w:sz w:val="19"/>
        </w:rPr>
      </w:pPr>
      <w:r w:rsidRPr="00A84CB2">
        <w:rPr>
          <w:color w:val="494949"/>
          <w:spacing w:val="6"/>
          <w:sz w:val="19"/>
        </w:rPr>
        <w:t xml:space="preserve">ほとんどの </w:t>
      </w:r>
      <w:r w:rsidRPr="00A84CB2">
        <w:rPr>
          <w:color w:val="494949"/>
          <w:sz w:val="19"/>
        </w:rPr>
        <w:t>Apache の</w:t>
      </w:r>
      <w:r w:rsidRPr="00A84CB2">
        <w:rPr>
          <w:color w:val="494949"/>
          <w:spacing w:val="3"/>
          <w:sz w:val="19"/>
        </w:rPr>
        <w:t>メーリングリストはアーカイブ化されていて、自動的な共同作業を保証するために公開されています。</w:t>
      </w:r>
    </w:p>
    <w:p w14:paraId="5F4556F1"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61"/>
        <w:jc w:val="both"/>
        <w:rPr>
          <w:rFonts w:ascii="Arial" w:eastAsia="Arial" w:hAnsi="Arial"/>
          <w:color w:val="494949"/>
          <w:sz w:val="19"/>
        </w:rPr>
      </w:pPr>
      <w:r w:rsidRPr="00A84CB2">
        <w:rPr>
          <w:color w:val="494949"/>
          <w:spacing w:val="3"/>
          <w:sz w:val="19"/>
        </w:rPr>
        <w:t>完全なコンセンサスが常に得られるわけではないので、意思決定の障壁を取り除くためには、従来の拘束力のある投票やその他の形での調整が必要になるかもしれない。</w:t>
      </w:r>
    </w:p>
    <w:p w14:paraId="022556BD" w14:textId="54DFE9C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21"/>
        <w:rPr>
          <w:rFonts w:ascii="Arial" w:eastAsia="Arial" w:hAnsi="Arial"/>
          <w:color w:val="494949"/>
          <w:sz w:val="19"/>
        </w:rPr>
      </w:pPr>
      <w:r w:rsidRPr="00A84CB2">
        <w:rPr>
          <w:color w:val="494949"/>
          <w:spacing w:val="4"/>
          <w:sz w:val="19"/>
        </w:rPr>
        <w:t>責任ある監視: ASF の</w:t>
      </w:r>
      <w:r w:rsidRPr="00A84CB2">
        <w:rPr>
          <w:color w:val="494949"/>
          <w:spacing w:val="3"/>
          <w:sz w:val="19"/>
        </w:rPr>
        <w:t>ガバナンスモデルは信頼と委任された監視に基づいており、 プロジェクトが自らを管理し、</w:t>
      </w:r>
      <w:r w:rsidR="00B07D93" w:rsidRPr="00A84CB2">
        <w:rPr>
          <w:rFonts w:hint="eastAsia"/>
          <w:color w:val="494949"/>
          <w:spacing w:val="3"/>
          <w:sz w:val="19"/>
        </w:rPr>
        <w:t>ボードメンバー</w:t>
      </w:r>
      <w:r w:rsidRPr="00A84CB2">
        <w:rPr>
          <w:color w:val="494949"/>
          <w:spacing w:val="3"/>
          <w:sz w:val="19"/>
        </w:rPr>
        <w:t>に直接</w:t>
      </w:r>
      <w:r w:rsidRPr="00A84CB2">
        <w:rPr>
          <w:color w:val="494949"/>
          <w:spacing w:val="4"/>
          <w:sz w:val="19"/>
        </w:rPr>
        <w:t>報告する</w:t>
      </w:r>
      <w:r w:rsidRPr="00A84CB2">
        <w:rPr>
          <w:color w:val="494949"/>
          <w:spacing w:val="3"/>
          <w:sz w:val="19"/>
        </w:rPr>
        <w:t xml:space="preserve">ことを可能にしています。 </w:t>
      </w:r>
      <w:r w:rsidRPr="00A84CB2">
        <w:rPr>
          <w:color w:val="494949"/>
          <w:sz w:val="19"/>
        </w:rPr>
        <w:t>Apache のコミット</w:t>
      </w:r>
      <w:r w:rsidRPr="00A84CB2">
        <w:rPr>
          <w:color w:val="494949"/>
          <w:spacing w:val="3"/>
          <w:sz w:val="19"/>
        </w:rPr>
        <w:t>者は、お互いのコミットを評価し、強制的なセキュリティ対策を使用し、 ライセンスのコンプライアンスを確保し、</w:t>
      </w:r>
      <w:r w:rsidRPr="00A84CB2">
        <w:rPr>
          <w:color w:val="494949"/>
          <w:sz w:val="19"/>
        </w:rPr>
        <w:t>Apache の</w:t>
      </w:r>
      <w:r w:rsidRPr="00A84CB2">
        <w:rPr>
          <w:color w:val="494949"/>
          <w:spacing w:val="3"/>
          <w:sz w:val="19"/>
        </w:rPr>
        <w:t>ブランドとコミュニティ全体を害から</w:t>
      </w:r>
      <w:r w:rsidRPr="00A84CB2">
        <w:rPr>
          <w:color w:val="494949"/>
          <w:spacing w:val="4"/>
          <w:sz w:val="19"/>
        </w:rPr>
        <w:t>保護することで、 お互いを</w:t>
      </w:r>
      <w:r w:rsidRPr="00A84CB2">
        <w:rPr>
          <w:color w:val="494949"/>
          <w:spacing w:val="3"/>
          <w:sz w:val="19"/>
        </w:rPr>
        <w:t>助け合います。</w:t>
      </w:r>
    </w:p>
    <w:p w14:paraId="1C61F9A6" w14:textId="2D1856E7" w:rsidR="00AC0C52" w:rsidRDefault="00AC0C52" w:rsidP="00B01C64">
      <w:pPr>
        <w:pStyle w:val="af5"/>
        <w:rPr>
          <w:rFonts w:eastAsiaTheme="minorEastAsia"/>
          <w:lang w:eastAsia="ja-JP"/>
        </w:rPr>
      </w:pPr>
    </w:p>
    <w:p w14:paraId="19CAAD11" w14:textId="0DAC17EB" w:rsidR="00B07D93" w:rsidRDefault="00C21854" w:rsidP="00C21854">
      <w:pPr>
        <w:pStyle w:val="af5"/>
        <w:numPr>
          <w:ilvl w:val="1"/>
          <w:numId w:val="2"/>
        </w:numPr>
        <w:rPr>
          <w:rFonts w:eastAsiaTheme="minorEastAsia"/>
          <w:lang w:eastAsia="ja-JP"/>
        </w:rPr>
      </w:pPr>
      <w:r>
        <w:rPr>
          <w:rFonts w:eastAsiaTheme="minorEastAsia" w:hint="eastAsia"/>
          <w:lang w:eastAsia="ja-JP"/>
        </w:rPr>
        <w:t>データ分析</w:t>
      </w:r>
    </w:p>
    <w:p w14:paraId="26A16A9E" w14:textId="1983E5E0" w:rsidR="00C21854" w:rsidRDefault="00C21854" w:rsidP="00C21854">
      <w:pPr>
        <w:pStyle w:val="af5"/>
        <w:ind w:left="360"/>
        <w:rPr>
          <w:rFonts w:eastAsiaTheme="minorEastAsia"/>
          <w:lang w:eastAsia="ja-JP"/>
        </w:rPr>
      </w:pPr>
    </w:p>
    <w:p w14:paraId="618C3229" w14:textId="77777777" w:rsidR="00C21854" w:rsidRDefault="00C21854" w:rsidP="00C21854">
      <w:pPr>
        <w:pStyle w:val="af5"/>
        <w:spacing w:before="79"/>
        <w:ind w:left="193"/>
        <w:rPr>
          <w:lang w:eastAsia="ja-JP"/>
        </w:rPr>
      </w:pPr>
      <w:r>
        <w:rPr>
          <w:color w:val="494949"/>
          <w:w w:val="105"/>
          <w:lang w:eastAsia="ja-JP"/>
        </w:rPr>
        <w:t>中国の全ソースから合計21のASFプロジェクトリポジトリの活動を、以下のデータを用いて計算しました。</w:t>
      </w:r>
    </w:p>
    <w:p w14:paraId="741677DF" w14:textId="05997472" w:rsidR="00C21854" w:rsidRDefault="00C21854" w:rsidP="00C21854">
      <w:pPr>
        <w:pStyle w:val="af5"/>
        <w:ind w:left="360"/>
        <w:rPr>
          <w:rFonts w:eastAsiaTheme="minorEastAsia"/>
          <w:lang w:eastAsia="ja-JP"/>
        </w:rPr>
      </w:pPr>
      <w:r>
        <w:rPr>
          <w:rFonts w:eastAsiaTheme="minorEastAsia"/>
          <w:noProof/>
          <w:lang w:eastAsia="ja-JP"/>
        </w:rPr>
        <w:drawing>
          <wp:inline distT="0" distB="0" distL="0" distR="0" wp14:anchorId="4D6C958C" wp14:editId="0BE68A96">
            <wp:extent cx="5114925" cy="2158365"/>
            <wp:effectExtent l="0" t="0" r="952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2158365"/>
                    </a:xfrm>
                    <a:prstGeom prst="rect">
                      <a:avLst/>
                    </a:prstGeom>
                    <a:noFill/>
                    <a:ln>
                      <a:noFill/>
                    </a:ln>
                  </pic:spPr>
                </pic:pic>
              </a:graphicData>
            </a:graphic>
          </wp:inline>
        </w:drawing>
      </w:r>
    </w:p>
    <w:p w14:paraId="6B14F07C" w14:textId="5E6FDFFF" w:rsidR="00C21854" w:rsidRDefault="00C21854" w:rsidP="00C21854">
      <w:pPr>
        <w:pStyle w:val="af5"/>
        <w:ind w:left="360"/>
        <w:rPr>
          <w:rFonts w:eastAsiaTheme="minorEastAsia"/>
          <w:lang w:eastAsia="ja-JP"/>
        </w:rPr>
      </w:pPr>
    </w:p>
    <w:p w14:paraId="317EF5B2" w14:textId="7F22E455" w:rsidR="00C21854" w:rsidRDefault="00C21854" w:rsidP="00C21854">
      <w:pPr>
        <w:pStyle w:val="af5"/>
        <w:spacing w:line="218" w:lineRule="auto"/>
        <w:ind w:left="193" w:right="301"/>
        <w:rPr>
          <w:lang w:eastAsia="ja-JP"/>
        </w:rPr>
      </w:pPr>
      <w:r>
        <w:rPr>
          <w:color w:val="494949"/>
          <w:lang w:eastAsia="ja-JP"/>
        </w:rPr>
        <w:t>中国のすべてのASFプロジェクトリポジトリの作業時間を</w:t>
      </w:r>
      <w:r>
        <w:rPr>
          <w:rFonts w:asciiTheme="minorEastAsia" w:eastAsiaTheme="minorEastAsia" w:hAnsiTheme="minorEastAsia" w:hint="eastAsia"/>
          <w:color w:val="494949"/>
          <w:lang w:eastAsia="ja-JP"/>
        </w:rPr>
        <w:t>集計</w:t>
      </w:r>
      <w:r>
        <w:rPr>
          <w:color w:val="494949"/>
          <w:lang w:eastAsia="ja-JP"/>
        </w:rPr>
        <w:t>し、各リポジトリの作業時間</w:t>
      </w:r>
      <w:r>
        <w:rPr>
          <w:color w:val="494949"/>
          <w:w w:val="105"/>
          <w:lang w:eastAsia="ja-JP"/>
        </w:rPr>
        <w:t>分布を</w:t>
      </w:r>
      <w:r>
        <w:rPr>
          <w:color w:val="494949"/>
          <w:lang w:eastAsia="ja-JP"/>
        </w:rPr>
        <w:t>プロットしました。</w:t>
      </w:r>
      <w:r>
        <w:rPr>
          <w:color w:val="494949"/>
          <w:w w:val="105"/>
          <w:lang w:eastAsia="ja-JP"/>
        </w:rPr>
        <w:t>ここでは、作業時間の分布が特徴的な3つのプロジェクトを選び、簡単に分析してみます。</w:t>
      </w:r>
    </w:p>
    <w:p w14:paraId="6EA482A1" w14:textId="77777777" w:rsidR="00C21854" w:rsidRDefault="00C21854" w:rsidP="00C21854">
      <w:pPr>
        <w:pStyle w:val="af5"/>
        <w:spacing w:before="4"/>
        <w:rPr>
          <w:sz w:val="17"/>
          <w:lang w:eastAsia="ja-JP"/>
        </w:rPr>
      </w:pPr>
    </w:p>
    <w:p w14:paraId="383459F1" w14:textId="6B0E9387" w:rsidR="00C21854" w:rsidRPr="00A84CB2" w:rsidRDefault="00C21854" w:rsidP="00A84CB2">
      <w:pPr>
        <w:pStyle w:val="af7"/>
        <w:widowControl w:val="0"/>
        <w:numPr>
          <w:ilvl w:val="0"/>
          <w:numId w:val="6"/>
        </w:numPr>
        <w:tabs>
          <w:tab w:val="left" w:pos="538"/>
        </w:tabs>
        <w:autoSpaceDE w:val="0"/>
        <w:autoSpaceDN w:val="0"/>
        <w:spacing w:before="1" w:after="0" w:line="218" w:lineRule="auto"/>
        <w:ind w:leftChars="0" w:right="354"/>
        <w:rPr>
          <w:rFonts w:ascii="Arial" w:eastAsia="Arial" w:hAnsi="Arial"/>
          <w:color w:val="494949"/>
          <w:sz w:val="19"/>
        </w:rPr>
      </w:pPr>
      <w:r w:rsidRPr="00A84CB2">
        <w:rPr>
          <w:color w:val="494949"/>
          <w:sz w:val="21"/>
        </w:rPr>
        <w:t>apache/</w:t>
      </w:r>
      <w:proofErr w:type="spellStart"/>
      <w:r w:rsidRPr="00A84CB2">
        <w:rPr>
          <w:color w:val="494949"/>
          <w:sz w:val="21"/>
        </w:rPr>
        <w:t>carbondata</w:t>
      </w:r>
      <w:proofErr w:type="spellEnd"/>
      <w:r w:rsidRPr="00A84CB2">
        <w:rPr>
          <w:color w:val="494949"/>
          <w:sz w:val="21"/>
        </w:rPr>
        <w:t xml:space="preserve">, </w:t>
      </w:r>
      <w:r w:rsidRPr="00A84CB2">
        <w:rPr>
          <w:color w:val="494949"/>
          <w:sz w:val="19"/>
        </w:rPr>
        <w:t xml:space="preserve">Apache </w:t>
      </w:r>
      <w:proofErr w:type="spellStart"/>
      <w:r w:rsidRPr="00A84CB2">
        <w:rPr>
          <w:color w:val="494949"/>
          <w:sz w:val="19"/>
        </w:rPr>
        <w:t>CarbonData</w:t>
      </w:r>
      <w:proofErr w:type="spellEnd"/>
      <w:r w:rsidRPr="00A84CB2">
        <w:rPr>
          <w:color w:val="494949"/>
          <w:sz w:val="19"/>
        </w:rPr>
        <w:t>は</w:t>
      </w:r>
      <w:r w:rsidRPr="00A84CB2">
        <w:rPr>
          <w:color w:val="494949"/>
          <w:spacing w:val="3"/>
          <w:sz w:val="19"/>
        </w:rPr>
        <w:t>、高度なカラム型ストレージ、インデックス作成、圧縮、エンコーディング技術を使用して計算効率を向上させ、ペタバイト</w:t>
      </w:r>
      <w:r w:rsidRPr="00A84CB2">
        <w:rPr>
          <w:rFonts w:hint="eastAsia"/>
          <w:color w:val="494949"/>
          <w:spacing w:val="3"/>
          <w:sz w:val="19"/>
        </w:rPr>
        <w:t>級のデータに対してこれまでよりも圧倒的に</w:t>
      </w:r>
      <w:r w:rsidRPr="00A84CB2">
        <w:rPr>
          <w:color w:val="494949"/>
          <w:spacing w:val="3"/>
          <w:sz w:val="19"/>
        </w:rPr>
        <w:t>高速なクエリを実現する、新しい</w:t>
      </w:r>
      <w:r w:rsidRPr="00A84CB2">
        <w:rPr>
          <w:rFonts w:hint="eastAsia"/>
          <w:color w:val="494949"/>
          <w:spacing w:val="3"/>
          <w:sz w:val="19"/>
        </w:rPr>
        <w:t>統合型(</w:t>
      </w:r>
      <w:proofErr w:type="spellStart"/>
      <w:r w:rsidRPr="00A84CB2">
        <w:rPr>
          <w:color w:val="494949"/>
          <w:spacing w:val="3"/>
          <w:sz w:val="19"/>
        </w:rPr>
        <w:t>Unifiled</w:t>
      </w:r>
      <w:proofErr w:type="spellEnd"/>
      <w:r w:rsidRPr="00A84CB2">
        <w:rPr>
          <w:color w:val="494949"/>
          <w:spacing w:val="3"/>
          <w:sz w:val="19"/>
        </w:rPr>
        <w:t>)</w:t>
      </w:r>
      <w:r w:rsidRPr="00A84CB2">
        <w:rPr>
          <w:rFonts w:hint="eastAsia"/>
          <w:color w:val="494949"/>
          <w:spacing w:val="3"/>
          <w:sz w:val="19"/>
        </w:rPr>
        <w:t>データフォーマット</w:t>
      </w:r>
      <w:r w:rsidRPr="00A84CB2">
        <w:rPr>
          <w:color w:val="494949"/>
          <w:spacing w:val="3"/>
          <w:sz w:val="19"/>
        </w:rPr>
        <w:t>です。</w:t>
      </w:r>
    </w:p>
    <w:p w14:paraId="04F120AB" w14:textId="1D4D7E15" w:rsidR="00C21854" w:rsidRDefault="00C21854" w:rsidP="00C21854">
      <w:pPr>
        <w:pStyle w:val="af5"/>
        <w:ind w:left="360"/>
        <w:rPr>
          <w:rFonts w:eastAsiaTheme="minorEastAsia"/>
          <w:lang w:eastAsia="ja-JP"/>
        </w:rPr>
      </w:pPr>
      <w:r>
        <w:rPr>
          <w:rFonts w:eastAsiaTheme="minorEastAsia"/>
          <w:noProof/>
          <w:lang w:eastAsia="ja-JP"/>
        </w:rPr>
        <w:drawing>
          <wp:inline distT="0" distB="0" distL="0" distR="0" wp14:anchorId="368B548A" wp14:editId="0FFCAA42">
            <wp:extent cx="4816475" cy="1591310"/>
            <wp:effectExtent l="0" t="0" r="3175" b="889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40EAA04E" w14:textId="04149E6A" w:rsidR="00857B68" w:rsidRDefault="00857B68" w:rsidP="00C21854">
      <w:pPr>
        <w:pStyle w:val="af5"/>
        <w:ind w:left="360"/>
        <w:rPr>
          <w:rFonts w:eastAsiaTheme="minorEastAsia"/>
          <w:lang w:eastAsia="ja-JP"/>
        </w:rPr>
      </w:pPr>
    </w:p>
    <w:p w14:paraId="260E0653" w14:textId="5EC91EE4" w:rsidR="00857B68" w:rsidRDefault="00B14704" w:rsidP="00A84CB2">
      <w:pPr>
        <w:pStyle w:val="af5"/>
        <w:numPr>
          <w:ilvl w:val="0"/>
          <w:numId w:val="3"/>
        </w:numPr>
        <w:rPr>
          <w:rFonts w:eastAsiaTheme="minorEastAsia"/>
          <w:lang w:eastAsia="ja-JP"/>
        </w:rPr>
      </w:pPr>
      <w:r w:rsidRPr="00B14704">
        <w:rPr>
          <w:rFonts w:eastAsiaTheme="minorEastAsia"/>
          <w:lang w:eastAsia="ja-JP"/>
        </w:rPr>
        <w:t>apache/incubator-</w:t>
      </w:r>
      <w:proofErr w:type="spellStart"/>
      <w:r w:rsidRPr="00B14704">
        <w:rPr>
          <w:rFonts w:eastAsiaTheme="minorEastAsia"/>
          <w:lang w:eastAsia="ja-JP"/>
        </w:rPr>
        <w:t>teaclave</w:t>
      </w:r>
      <w:proofErr w:type="spellEnd"/>
      <w:r w:rsidRPr="00B14704">
        <w:rPr>
          <w:rFonts w:eastAsiaTheme="minorEastAsia"/>
          <w:lang w:eastAsia="ja-JP"/>
        </w:rPr>
        <w:t xml:space="preserve">, </w:t>
      </w:r>
      <w:r w:rsidRPr="00B14704">
        <w:rPr>
          <w:rFonts w:eastAsiaTheme="minorEastAsia"/>
          <w:lang w:eastAsia="ja-JP"/>
        </w:rPr>
        <w:t>オープンソースの汎用セキュアコンピューティングプラットフォーム。</w:t>
      </w:r>
    </w:p>
    <w:p w14:paraId="164A8F84" w14:textId="61795A42" w:rsidR="00B14704" w:rsidRDefault="00B14704" w:rsidP="00C21854">
      <w:pPr>
        <w:pStyle w:val="af5"/>
        <w:ind w:left="360"/>
        <w:rPr>
          <w:rFonts w:eastAsiaTheme="minorEastAsia"/>
          <w:lang w:eastAsia="ja-JP"/>
        </w:rPr>
      </w:pPr>
      <w:r>
        <w:rPr>
          <w:rFonts w:eastAsiaTheme="minorEastAsia"/>
          <w:noProof/>
          <w:lang w:eastAsia="ja-JP"/>
        </w:rPr>
        <w:drawing>
          <wp:inline distT="0" distB="0" distL="0" distR="0" wp14:anchorId="4538F1A4" wp14:editId="001DB8A4">
            <wp:extent cx="4871085" cy="1609725"/>
            <wp:effectExtent l="0" t="0" r="5715"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1085" cy="1609725"/>
                    </a:xfrm>
                    <a:prstGeom prst="rect">
                      <a:avLst/>
                    </a:prstGeom>
                    <a:noFill/>
                    <a:ln>
                      <a:noFill/>
                    </a:ln>
                  </pic:spPr>
                </pic:pic>
              </a:graphicData>
            </a:graphic>
          </wp:inline>
        </w:drawing>
      </w:r>
    </w:p>
    <w:p w14:paraId="2E95DD7A" w14:textId="77777777" w:rsidR="00B14704" w:rsidRDefault="00B14704" w:rsidP="00B14704">
      <w:pPr>
        <w:pStyle w:val="af5"/>
        <w:spacing w:before="14"/>
        <w:rPr>
          <w:sz w:val="25"/>
        </w:rPr>
      </w:pPr>
    </w:p>
    <w:p w14:paraId="465E56C7" w14:textId="12BED445" w:rsidR="00B14704" w:rsidRDefault="00B14704" w:rsidP="00B14704">
      <w:pPr>
        <w:pStyle w:val="af7"/>
        <w:widowControl w:val="0"/>
        <w:numPr>
          <w:ilvl w:val="0"/>
          <w:numId w:val="3"/>
        </w:numPr>
        <w:tabs>
          <w:tab w:val="left" w:pos="538"/>
        </w:tabs>
        <w:autoSpaceDE w:val="0"/>
        <w:autoSpaceDN w:val="0"/>
        <w:spacing w:before="55" w:after="0" w:line="240" w:lineRule="auto"/>
        <w:ind w:leftChars="0" w:hanging="332"/>
        <w:rPr>
          <w:rFonts w:ascii="Arial" w:eastAsia="Arial" w:hAnsi="Arial"/>
          <w:color w:val="494949"/>
          <w:sz w:val="19"/>
        </w:rPr>
      </w:pPr>
      <w:r>
        <w:rPr>
          <w:color w:val="494949"/>
          <w:sz w:val="19"/>
        </w:rPr>
        <w:t>apache/</w:t>
      </w:r>
      <w:proofErr w:type="spellStart"/>
      <w:r>
        <w:rPr>
          <w:color w:val="494949"/>
          <w:sz w:val="19"/>
        </w:rPr>
        <w:t>hadoop</w:t>
      </w:r>
      <w:proofErr w:type="spellEnd"/>
      <w:r>
        <w:rPr>
          <w:color w:val="494949"/>
          <w:sz w:val="19"/>
        </w:rPr>
        <w:t>-ozone, Ozoneは、Hadoop用のスケーラブルで冗長な</w:t>
      </w:r>
      <w:r>
        <w:rPr>
          <w:color w:val="494949"/>
          <w:spacing w:val="3"/>
          <w:sz w:val="19"/>
        </w:rPr>
        <w:t>分散オブジェクト</w:t>
      </w:r>
      <w:r w:rsidR="00AF2D52">
        <w:rPr>
          <w:rFonts w:hint="eastAsia"/>
          <w:color w:val="494949"/>
          <w:spacing w:val="3"/>
          <w:sz w:val="19"/>
        </w:rPr>
        <w:t>ストレージ</w:t>
      </w:r>
      <w:r>
        <w:rPr>
          <w:color w:val="494949"/>
          <w:spacing w:val="8"/>
          <w:sz w:val="19"/>
        </w:rPr>
        <w:t>です。</w:t>
      </w:r>
    </w:p>
    <w:p w14:paraId="078872D1" w14:textId="4FC78AED" w:rsidR="00B14704" w:rsidRDefault="00B14704" w:rsidP="00C21854">
      <w:pPr>
        <w:pStyle w:val="af5"/>
        <w:ind w:left="360"/>
        <w:rPr>
          <w:rFonts w:eastAsiaTheme="minorEastAsia"/>
          <w:lang w:eastAsia="ja-JP"/>
        </w:rPr>
      </w:pPr>
      <w:r>
        <w:rPr>
          <w:rFonts w:eastAsiaTheme="minorEastAsia"/>
          <w:noProof/>
          <w:lang w:eastAsia="ja-JP"/>
        </w:rPr>
        <w:drawing>
          <wp:inline distT="0" distB="0" distL="0" distR="0" wp14:anchorId="2F3FD75D" wp14:editId="03969DB1">
            <wp:extent cx="4816475" cy="1591310"/>
            <wp:effectExtent l="0" t="0" r="3175"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35298DA6" w14:textId="162BF432" w:rsidR="00A84CB2" w:rsidRDefault="00A84CB2" w:rsidP="00C21854">
      <w:pPr>
        <w:pStyle w:val="af5"/>
        <w:ind w:left="360"/>
        <w:rPr>
          <w:rFonts w:eastAsiaTheme="minorEastAsia"/>
          <w:lang w:eastAsia="ja-JP"/>
        </w:rPr>
      </w:pPr>
    </w:p>
    <w:p w14:paraId="2F43E24E" w14:textId="1494FDD5" w:rsidR="00A84CB2" w:rsidRDefault="00AF2D52" w:rsidP="00C21854">
      <w:pPr>
        <w:pStyle w:val="af5"/>
        <w:ind w:left="360"/>
        <w:rPr>
          <w:rFonts w:eastAsiaTheme="minorEastAsia"/>
          <w:lang w:eastAsia="ja-JP"/>
        </w:rPr>
      </w:pPr>
      <w:r w:rsidRPr="00AF2D52">
        <w:rPr>
          <w:rFonts w:eastAsiaTheme="minorEastAsia" w:hint="eastAsia"/>
          <w:lang w:eastAsia="ja-JP"/>
        </w:rPr>
        <w:t>上記の</w:t>
      </w:r>
      <w:r w:rsidRPr="00AF2D52">
        <w:rPr>
          <w:rFonts w:eastAsiaTheme="minorEastAsia"/>
          <w:lang w:eastAsia="ja-JP"/>
        </w:rPr>
        <w:t>3</w:t>
      </w:r>
      <w:r w:rsidRPr="00AF2D52">
        <w:rPr>
          <w:rFonts w:eastAsiaTheme="minorEastAsia"/>
          <w:lang w:eastAsia="ja-JP"/>
        </w:rPr>
        <w:t>つのプロジェクトのうち、</w:t>
      </w:r>
      <w:proofErr w:type="spellStart"/>
      <w:r w:rsidRPr="00AF2D52">
        <w:rPr>
          <w:rFonts w:eastAsiaTheme="minorEastAsia"/>
          <w:lang w:eastAsia="ja-JP"/>
        </w:rPr>
        <w:t>carbondata</w:t>
      </w:r>
      <w:proofErr w:type="spellEnd"/>
      <w:r w:rsidRPr="00AF2D52">
        <w:rPr>
          <w:rFonts w:eastAsiaTheme="minorEastAsia"/>
          <w:lang w:eastAsia="ja-JP"/>
        </w:rPr>
        <w:t>は明らかに</w:t>
      </w:r>
      <w:r w:rsidRPr="00AF2D52">
        <w:rPr>
          <w:rFonts w:eastAsiaTheme="minorEastAsia"/>
          <w:lang w:eastAsia="ja-JP"/>
        </w:rPr>
        <w:t>UTC+8</w:t>
      </w:r>
      <w:r w:rsidRPr="00AF2D52">
        <w:rPr>
          <w:rFonts w:eastAsiaTheme="minorEastAsia"/>
          <w:lang w:eastAsia="ja-JP"/>
        </w:rPr>
        <w:t>のタイムゾーンではなく、</w:t>
      </w:r>
      <w:r w:rsidRPr="00AF2D52">
        <w:rPr>
          <w:rFonts w:eastAsiaTheme="minorEastAsia"/>
          <w:lang w:eastAsia="ja-JP"/>
        </w:rPr>
        <w:t>UTC+4</w:t>
      </w:r>
      <w:r w:rsidRPr="00AF2D52">
        <w:rPr>
          <w:rFonts w:eastAsiaTheme="minorEastAsia"/>
          <w:lang w:eastAsia="ja-JP"/>
        </w:rPr>
        <w:t>か</w:t>
      </w:r>
      <w:r w:rsidRPr="00AF2D52">
        <w:rPr>
          <w:rFonts w:eastAsiaTheme="minorEastAsia"/>
          <w:lang w:eastAsia="ja-JP"/>
        </w:rPr>
        <w:t>5</w:t>
      </w:r>
      <w:r w:rsidRPr="00AF2D52">
        <w:rPr>
          <w:rFonts w:eastAsiaTheme="minorEastAsia"/>
          <w:lang w:eastAsia="ja-JP"/>
        </w:rPr>
        <w:t>のタイムゾーンにあり、メインメンテナである</w:t>
      </w:r>
      <w:r w:rsidRPr="00AF2D52">
        <w:rPr>
          <w:rFonts w:eastAsiaTheme="minorEastAsia"/>
          <w:lang w:eastAsia="ja-JP"/>
        </w:rPr>
        <w:t xml:space="preserve">Ravindra </w:t>
      </w:r>
      <w:proofErr w:type="spellStart"/>
      <w:r w:rsidRPr="00AF2D52">
        <w:rPr>
          <w:rFonts w:eastAsiaTheme="minorEastAsia"/>
          <w:lang w:eastAsia="ja-JP"/>
        </w:rPr>
        <w:t>Pesala</w:t>
      </w:r>
      <w:proofErr w:type="spellEnd"/>
      <w:r w:rsidRPr="00AF2D52">
        <w:rPr>
          <w:rFonts w:eastAsiaTheme="minorEastAsia"/>
          <w:lang w:eastAsia="ja-JP"/>
        </w:rPr>
        <w:t>はインド人であるため、タイムゾーンと一致しています</w:t>
      </w:r>
      <w:r w:rsidRPr="00AF2D52">
        <w:rPr>
          <w:rFonts w:eastAsiaTheme="minorEastAsia"/>
          <w:lang w:eastAsia="ja-JP"/>
        </w:rPr>
        <w:t xml:space="preserve">; </w:t>
      </w:r>
      <w:proofErr w:type="spellStart"/>
      <w:r w:rsidRPr="00AF2D52">
        <w:rPr>
          <w:rFonts w:eastAsiaTheme="minorEastAsia"/>
          <w:lang w:eastAsia="ja-JP"/>
        </w:rPr>
        <w:t>teaclave</w:t>
      </w:r>
      <w:proofErr w:type="spellEnd"/>
      <w:r w:rsidRPr="00AF2D52">
        <w:rPr>
          <w:rFonts w:eastAsiaTheme="minorEastAsia"/>
          <w:lang w:eastAsia="ja-JP"/>
        </w:rPr>
        <w:t>の時間分布は完全に米国時間で、中国の</w:t>
      </w:r>
      <w:r>
        <w:rPr>
          <w:rFonts w:eastAsiaTheme="minorEastAsia" w:hint="eastAsia"/>
          <w:lang w:eastAsia="ja-JP"/>
        </w:rPr>
        <w:t>稼働時間</w:t>
      </w:r>
      <w:r w:rsidRPr="00AF2D52">
        <w:rPr>
          <w:rFonts w:eastAsiaTheme="minorEastAsia"/>
          <w:lang w:eastAsia="ja-JP"/>
        </w:rPr>
        <w:t>はほぼすべて沈黙していますが、</w:t>
      </w:r>
      <w:r w:rsidRPr="00AF2D52">
        <w:rPr>
          <w:rFonts w:eastAsiaTheme="minorEastAsia"/>
          <w:lang w:eastAsia="ja-JP"/>
        </w:rPr>
        <w:t>Baidu</w:t>
      </w:r>
      <w:r w:rsidRPr="00AF2D52">
        <w:rPr>
          <w:rFonts w:eastAsiaTheme="minorEastAsia"/>
          <w:lang w:eastAsia="ja-JP"/>
        </w:rPr>
        <w:t>の寄付</w:t>
      </w:r>
      <w:r>
        <w:rPr>
          <w:rFonts w:eastAsiaTheme="minorEastAsia" w:hint="eastAsia"/>
          <w:lang w:eastAsia="ja-JP"/>
        </w:rPr>
        <w:t>で成立しているプロジェクトです</w:t>
      </w:r>
      <w:r w:rsidRPr="00AF2D52">
        <w:rPr>
          <w:rFonts w:eastAsiaTheme="minorEastAsia"/>
          <w:lang w:eastAsia="ja-JP"/>
        </w:rPr>
        <w:t>。</w:t>
      </w:r>
      <w:r w:rsidRPr="00AF2D52">
        <w:rPr>
          <w:rFonts w:eastAsiaTheme="minorEastAsia"/>
          <w:lang w:eastAsia="ja-JP"/>
        </w:rPr>
        <w:t>Baidu</w:t>
      </w:r>
      <w:r w:rsidRPr="00AF2D52">
        <w:rPr>
          <w:rFonts w:eastAsiaTheme="minorEastAsia"/>
          <w:lang w:eastAsia="ja-JP"/>
        </w:rPr>
        <w:t>が寄付したプロジェクトではあるが、その管理人である</w:t>
      </w:r>
      <w:proofErr w:type="spellStart"/>
      <w:r w:rsidRPr="00AF2D52">
        <w:rPr>
          <w:rFonts w:eastAsiaTheme="minorEastAsia"/>
          <w:lang w:eastAsia="ja-JP"/>
        </w:rPr>
        <w:t>Mingshen</w:t>
      </w:r>
      <w:proofErr w:type="spellEnd"/>
      <w:r w:rsidRPr="00AF2D52">
        <w:rPr>
          <w:rFonts w:eastAsiaTheme="minorEastAsia"/>
          <w:lang w:eastAsia="ja-JP"/>
        </w:rPr>
        <w:t xml:space="preserve"> Sun</w:t>
      </w:r>
      <w:r w:rsidRPr="00AF2D52">
        <w:rPr>
          <w:rFonts w:eastAsiaTheme="minorEastAsia"/>
          <w:lang w:eastAsia="ja-JP"/>
        </w:rPr>
        <w:t>は、実際には中国ではなくアメリカの</w:t>
      </w:r>
      <w:r>
        <w:rPr>
          <w:rFonts w:eastAsiaTheme="minorEastAsia" w:hint="eastAsia"/>
          <w:lang w:eastAsia="ja-JP"/>
        </w:rPr>
        <w:t>ベイエリア</w:t>
      </w:r>
      <w:r w:rsidRPr="00AF2D52">
        <w:rPr>
          <w:rFonts w:eastAsiaTheme="minorEastAsia"/>
          <w:lang w:eastAsia="ja-JP"/>
        </w:rPr>
        <w:t>に拠点を置いている。</w:t>
      </w:r>
    </w:p>
    <w:p w14:paraId="32DA9438" w14:textId="0674F8E5" w:rsidR="00DF324E" w:rsidRDefault="00DF324E" w:rsidP="00C21854">
      <w:pPr>
        <w:pStyle w:val="af5"/>
        <w:ind w:left="360"/>
        <w:rPr>
          <w:rFonts w:eastAsiaTheme="minorEastAsia"/>
          <w:lang w:eastAsia="ja-JP"/>
        </w:rPr>
      </w:pPr>
    </w:p>
    <w:p w14:paraId="507D26C8" w14:textId="2928C97F" w:rsidR="00DF324E" w:rsidRDefault="00DF324E" w:rsidP="00521BD2">
      <w:pPr>
        <w:pStyle w:val="3"/>
      </w:pPr>
      <w:r>
        <w:rPr>
          <w:rFonts w:hint="eastAsia"/>
        </w:rPr>
        <w:t xml:space="preserve">ケーススタディ </w:t>
      </w:r>
      <w:r>
        <w:t>Cloud Native Computing Foundation(CNCF)</w:t>
      </w:r>
    </w:p>
    <w:p w14:paraId="5DCD5453" w14:textId="4DF1A290" w:rsidR="00DF324E" w:rsidRDefault="00DF324E" w:rsidP="00521BD2">
      <w:pPr>
        <w:pStyle w:val="3"/>
      </w:pPr>
      <w:r>
        <w:rPr>
          <w:rFonts w:hint="eastAsia"/>
        </w:rPr>
        <w:t>4</w:t>
      </w:r>
      <w:r>
        <w:t>.1</w:t>
      </w:r>
      <w:r w:rsidR="008F30AD">
        <w:rPr>
          <w:rFonts w:hint="eastAsia"/>
        </w:rPr>
        <w:t xml:space="preserve"> 概要</w:t>
      </w:r>
    </w:p>
    <w:p w14:paraId="7677FD60" w14:textId="77777777" w:rsidR="00773557" w:rsidRPr="00773557" w:rsidRDefault="00773557" w:rsidP="00773557">
      <w:pPr>
        <w:pStyle w:val="af5"/>
        <w:rPr>
          <w:rFonts w:eastAsiaTheme="minorEastAsia"/>
          <w:lang w:eastAsia="ja-JP"/>
        </w:rPr>
      </w:pPr>
      <w:r w:rsidRPr="00773557">
        <w:rPr>
          <w:rFonts w:eastAsiaTheme="minorEastAsia"/>
          <w:lang w:eastAsia="ja-JP"/>
        </w:rPr>
        <w:t>CNCF</w:t>
      </w:r>
      <w:r w:rsidRPr="00773557">
        <w:rPr>
          <w:rFonts w:eastAsiaTheme="minorEastAsia"/>
          <w:lang w:eastAsia="ja-JP"/>
        </w:rPr>
        <w:t>は、</w:t>
      </w:r>
      <w:r w:rsidRPr="00773557">
        <w:rPr>
          <w:rFonts w:eastAsiaTheme="minorEastAsia"/>
          <w:lang w:eastAsia="ja-JP"/>
        </w:rPr>
        <w:t>Cloud Native Computing Foundation</w:t>
      </w:r>
      <w:r w:rsidRPr="00773557">
        <w:rPr>
          <w:rFonts w:eastAsiaTheme="minorEastAsia"/>
          <w:lang w:eastAsia="ja-JP"/>
        </w:rPr>
        <w:t>として知られている</w:t>
      </w:r>
      <w:r w:rsidRPr="00773557">
        <w:rPr>
          <w:rFonts w:eastAsiaTheme="minorEastAsia"/>
          <w:lang w:eastAsia="ja-JP"/>
        </w:rPr>
        <w:t>Linux</w:t>
      </w:r>
      <w:r w:rsidRPr="00773557">
        <w:rPr>
          <w:rFonts w:eastAsiaTheme="minorEastAsia"/>
          <w:lang w:eastAsia="ja-JP"/>
        </w:rPr>
        <w:t>財団です。</w:t>
      </w:r>
    </w:p>
    <w:p w14:paraId="76F3362F" w14:textId="26EEEEC1" w:rsidR="00DF324E" w:rsidRDefault="00773557" w:rsidP="00773557">
      <w:pPr>
        <w:pStyle w:val="af5"/>
        <w:rPr>
          <w:rFonts w:eastAsiaTheme="minorEastAsia"/>
          <w:lang w:eastAsia="ja-JP"/>
        </w:rPr>
      </w:pPr>
      <w:r w:rsidRPr="00773557">
        <w:rPr>
          <w:rFonts w:eastAsiaTheme="minorEastAsia"/>
          <w:lang w:eastAsia="ja-JP"/>
        </w:rPr>
        <w:t>CNCF</w:t>
      </w:r>
      <w:r w:rsidRPr="00773557">
        <w:rPr>
          <w:rFonts w:eastAsiaTheme="minorEastAsia"/>
          <w:lang w:eastAsia="ja-JP"/>
        </w:rPr>
        <w:t>は、世界のトップ開発者、エンドユーザー、ベンダーが一堂に会し、グローバルな技術インフラストラクチャの主要なコンポーネントをホストしています。</w:t>
      </w:r>
    </w:p>
    <w:p w14:paraId="374A3669" w14:textId="77777777" w:rsidR="000D19D1" w:rsidRPr="00773557" w:rsidRDefault="000D19D1" w:rsidP="00773557">
      <w:pPr>
        <w:pStyle w:val="af5"/>
        <w:rPr>
          <w:rFonts w:eastAsiaTheme="minorEastAsia"/>
          <w:lang w:eastAsia="ja-JP"/>
        </w:rPr>
      </w:pPr>
    </w:p>
    <w:p w14:paraId="29A3D13B" w14:textId="1BEB667B" w:rsidR="00DF324E" w:rsidRDefault="00DF324E" w:rsidP="000D19D1">
      <w:pPr>
        <w:pStyle w:val="3"/>
      </w:pPr>
      <w:r>
        <w:t>4.2</w:t>
      </w:r>
      <w:r w:rsidR="008F30AD">
        <w:t xml:space="preserve"> </w:t>
      </w:r>
      <w:r w:rsidR="006764ED">
        <w:rPr>
          <w:rFonts w:hint="eastAsia"/>
        </w:rPr>
        <w:t>提案</w:t>
      </w:r>
      <w:r w:rsidR="008F30AD">
        <w:rPr>
          <w:rFonts w:hint="eastAsia"/>
        </w:rPr>
        <w:t>のプロセス</w:t>
      </w:r>
    </w:p>
    <w:p w14:paraId="41E95FA3" w14:textId="77777777" w:rsidR="000D19D1" w:rsidRDefault="000D19D1" w:rsidP="000D19D1">
      <w:pPr>
        <w:pStyle w:val="af5"/>
        <w:spacing w:before="101" w:line="218" w:lineRule="auto"/>
        <w:ind w:left="193" w:right="737"/>
        <w:rPr>
          <w:lang w:eastAsia="ja-JP"/>
        </w:rPr>
      </w:pPr>
      <w:r>
        <w:rPr>
          <w:color w:val="494949"/>
          <w:lang w:eastAsia="ja-JP"/>
        </w:rPr>
        <w:t>CNCFは、プロジェクト提案プロセスのガバナンス方針を持っており、これはCNCFに追加される既存のプロジェクトと、CNCF</w:t>
      </w:r>
      <w:r>
        <w:rPr>
          <w:color w:val="494949"/>
          <w:w w:val="105"/>
          <w:lang w:eastAsia="ja-JP"/>
        </w:rPr>
        <w:t>内で結成される新規プロジェクトの</w:t>
      </w:r>
      <w:r>
        <w:rPr>
          <w:color w:val="494949"/>
          <w:lang w:eastAsia="ja-JP"/>
        </w:rPr>
        <w:t>両方に適用される。</w:t>
      </w:r>
    </w:p>
    <w:p w14:paraId="3106C376" w14:textId="77777777" w:rsidR="000D19D1" w:rsidRDefault="000D19D1" w:rsidP="000D19D1">
      <w:pPr>
        <w:pStyle w:val="af5"/>
        <w:spacing w:before="2"/>
        <w:rPr>
          <w:sz w:val="17"/>
          <w:lang w:eastAsia="ja-JP"/>
        </w:rPr>
      </w:pPr>
    </w:p>
    <w:p w14:paraId="7B94FBE0" w14:textId="5745D4BD" w:rsidR="002D230F" w:rsidRPr="002D230F" w:rsidRDefault="002B3290" w:rsidP="002D230F">
      <w:pPr>
        <w:pStyle w:val="af7"/>
        <w:widowControl w:val="0"/>
        <w:numPr>
          <w:ilvl w:val="0"/>
          <w:numId w:val="3"/>
        </w:numPr>
        <w:tabs>
          <w:tab w:val="left" w:pos="538"/>
        </w:tabs>
        <w:autoSpaceDE w:val="0"/>
        <w:autoSpaceDN w:val="0"/>
        <w:spacing w:after="0" w:line="218" w:lineRule="auto"/>
        <w:ind w:leftChars="0" w:right="248"/>
        <w:rPr>
          <w:rFonts w:ascii="Arial" w:eastAsia="Arial" w:hAnsi="Arial"/>
          <w:color w:val="494949"/>
          <w:sz w:val="19"/>
        </w:rPr>
      </w:pPr>
      <w:r>
        <w:rPr>
          <w:color w:val="494949"/>
          <w:spacing w:val="2"/>
          <w:sz w:val="19"/>
        </w:rPr>
        <w:t>sandbox</w:t>
      </w:r>
      <w:r w:rsidR="000D19D1" w:rsidRPr="000D19D1">
        <w:rPr>
          <w:color w:val="494949"/>
          <w:spacing w:val="3"/>
          <w:sz w:val="19"/>
        </w:rPr>
        <w:t>：</w:t>
      </w:r>
      <w:r w:rsidR="004D7B39">
        <w:rPr>
          <w:rFonts w:hint="eastAsia"/>
          <w:color w:val="494949"/>
          <w:spacing w:val="3"/>
          <w:sz w:val="19"/>
        </w:rPr>
        <w:t>いくつかの例外的状況（全面拒否など）を除き、すべての管理は</w:t>
      </w:r>
      <w:r w:rsidR="004D7B39" w:rsidRPr="000D19D1">
        <w:rPr>
          <w:color w:val="494949"/>
          <w:spacing w:val="10"/>
          <w:sz w:val="19"/>
        </w:rPr>
        <w:t xml:space="preserve"> </w:t>
      </w:r>
      <w:r w:rsidR="000D19D1" w:rsidRPr="000D19D1">
        <w:rPr>
          <w:color w:val="494949"/>
          <w:spacing w:val="10"/>
          <w:sz w:val="19"/>
        </w:rPr>
        <w:t>TOC（</w:t>
      </w:r>
      <w:r w:rsidR="000D19D1" w:rsidRPr="000D19D1">
        <w:rPr>
          <w:color w:val="494949"/>
          <w:sz w:val="19"/>
        </w:rPr>
        <w:t>Technical Oversight Committee</w:t>
      </w:r>
      <w:r w:rsidR="000D19D1" w:rsidRPr="000D19D1">
        <w:rPr>
          <w:color w:val="494949"/>
          <w:spacing w:val="2"/>
          <w:sz w:val="19"/>
        </w:rPr>
        <w:t>：クラウドネイティブコミュニティに技術的なリーダーシップを提供する</w:t>
      </w:r>
      <w:r w:rsidR="000D19D1" w:rsidRPr="000D19D1">
        <w:rPr>
          <w:color w:val="494949"/>
          <w:sz w:val="19"/>
        </w:rPr>
        <w:t>技術監視委員会</w:t>
      </w:r>
      <w:r w:rsidR="000D19D1" w:rsidRPr="000D19D1">
        <w:rPr>
          <w:color w:val="494949"/>
          <w:spacing w:val="4"/>
          <w:sz w:val="19"/>
        </w:rPr>
        <w:t>）</w:t>
      </w:r>
      <w:r w:rsidR="000D19D1" w:rsidRPr="000D19D1">
        <w:rPr>
          <w:color w:val="494949"/>
          <w:sz w:val="19"/>
        </w:rPr>
        <w:t>によって</w:t>
      </w:r>
      <w:r w:rsidR="000D19D1" w:rsidRPr="000D19D1">
        <w:rPr>
          <w:color w:val="494949"/>
          <w:spacing w:val="4"/>
          <w:sz w:val="19"/>
        </w:rPr>
        <w:t>処理されます。案件が却下された場合、</w:t>
      </w:r>
      <w:r w:rsidR="000D19D1" w:rsidRPr="000D19D1">
        <w:rPr>
          <w:color w:val="494949"/>
          <w:w w:val="95"/>
          <w:sz w:val="19"/>
        </w:rPr>
        <w:t>「現時点では</w:t>
      </w:r>
      <w:r w:rsidR="000D19D1" w:rsidRPr="000D19D1">
        <w:rPr>
          <w:color w:val="494949"/>
          <w:spacing w:val="4"/>
          <w:sz w:val="19"/>
        </w:rPr>
        <w:t>ふさわしくない</w:t>
      </w:r>
      <w:r w:rsidR="000D19D1" w:rsidRPr="000D19D1">
        <w:rPr>
          <w:color w:val="494949"/>
          <w:w w:val="95"/>
          <w:sz w:val="19"/>
        </w:rPr>
        <w:t>」という</w:t>
      </w:r>
      <w:r w:rsidR="000D19D1" w:rsidRPr="000D19D1">
        <w:rPr>
          <w:color w:val="494949"/>
          <w:spacing w:val="3"/>
          <w:sz w:val="19"/>
        </w:rPr>
        <w:t>ケースも</w:t>
      </w:r>
      <w:r w:rsidR="000D19D1" w:rsidRPr="000D19D1">
        <w:rPr>
          <w:color w:val="494949"/>
          <w:spacing w:val="4"/>
          <w:sz w:val="19"/>
        </w:rPr>
        <w:t>あり、</w:t>
      </w:r>
      <w:r w:rsidR="000D19D1" w:rsidRPr="000D19D1">
        <w:rPr>
          <w:color w:val="494949"/>
          <w:spacing w:val="3"/>
          <w:sz w:val="19"/>
        </w:rPr>
        <w:t>問題が解決した時点で</w:t>
      </w:r>
      <w:r w:rsidR="000D19D1" w:rsidRPr="000D19D1">
        <w:rPr>
          <w:color w:val="494949"/>
          <w:spacing w:val="4"/>
          <w:sz w:val="19"/>
        </w:rPr>
        <w:t>再応募を促すこともあります</w:t>
      </w:r>
      <w:r w:rsidR="000D19D1" w:rsidRPr="000D19D1">
        <w:rPr>
          <w:color w:val="494949"/>
          <w:spacing w:val="3"/>
          <w:sz w:val="19"/>
        </w:rPr>
        <w:t>。</w:t>
      </w:r>
      <w:r w:rsidR="000D19D1" w:rsidRPr="000D19D1">
        <w:rPr>
          <w:color w:val="494949"/>
          <w:spacing w:val="4"/>
          <w:sz w:val="19"/>
        </w:rPr>
        <w:t>全行程の所要時間は決まっていません。現在、</w:t>
      </w:r>
      <w:r w:rsidR="005F43D8">
        <w:rPr>
          <w:rFonts w:hint="eastAsia"/>
          <w:color w:val="494949"/>
          <w:spacing w:val="-2"/>
          <w:sz w:val="19"/>
        </w:rPr>
        <w:t>A</w:t>
      </w:r>
      <w:r w:rsidR="005F43D8">
        <w:rPr>
          <w:color w:val="494949"/>
          <w:spacing w:val="-2"/>
          <w:sz w:val="19"/>
        </w:rPr>
        <w:t xml:space="preserve">rtifact </w:t>
      </w:r>
      <w:proofErr w:type="spellStart"/>
      <w:r w:rsidR="005F43D8">
        <w:rPr>
          <w:color w:val="494949"/>
          <w:spacing w:val="-2"/>
          <w:sz w:val="19"/>
        </w:rPr>
        <w:t>Hub,Backstage</w:t>
      </w:r>
      <w:proofErr w:type="spellEnd"/>
      <w:r w:rsidR="000D19D1" w:rsidRPr="000D19D1">
        <w:rPr>
          <w:color w:val="494949"/>
          <w:sz w:val="19"/>
        </w:rPr>
        <w:t>など</w:t>
      </w:r>
      <w:r w:rsidR="000D19D1" w:rsidRPr="000D19D1">
        <w:rPr>
          <w:color w:val="494949"/>
          <w:spacing w:val="14"/>
          <w:sz w:val="19"/>
        </w:rPr>
        <w:t>44の</w:t>
      </w:r>
      <w:r w:rsidR="000D19D1" w:rsidRPr="000D19D1">
        <w:rPr>
          <w:color w:val="494949"/>
          <w:spacing w:val="4"/>
          <w:sz w:val="19"/>
        </w:rPr>
        <w:t>プロジェクトがあります。</w:t>
      </w:r>
    </w:p>
    <w:p w14:paraId="4B2DB88B" w14:textId="71890265" w:rsidR="00DF324E" w:rsidRPr="004B0F71" w:rsidRDefault="00F21887" w:rsidP="002D230F">
      <w:pPr>
        <w:pStyle w:val="af7"/>
        <w:widowControl w:val="0"/>
        <w:numPr>
          <w:ilvl w:val="0"/>
          <w:numId w:val="3"/>
        </w:numPr>
        <w:tabs>
          <w:tab w:val="left" w:pos="538"/>
        </w:tabs>
        <w:autoSpaceDE w:val="0"/>
        <w:autoSpaceDN w:val="0"/>
        <w:spacing w:after="0" w:line="218" w:lineRule="auto"/>
        <w:ind w:leftChars="0" w:right="248"/>
        <w:rPr>
          <w:rFonts w:ascii="Arial" w:eastAsia="Arial" w:hAnsi="Arial"/>
          <w:color w:val="494949"/>
          <w:sz w:val="19"/>
        </w:rPr>
      </w:pPr>
      <w:r w:rsidRPr="002D230F">
        <w:rPr>
          <w:rFonts w:hint="eastAsia"/>
          <w:color w:val="494949"/>
          <w:sz w:val="19"/>
        </w:rPr>
        <w:t>i</w:t>
      </w:r>
      <w:r w:rsidRPr="002D230F">
        <w:rPr>
          <w:color w:val="494949"/>
          <w:sz w:val="19"/>
        </w:rPr>
        <w:t>ncubating</w:t>
      </w:r>
      <w:r w:rsidR="000D19D1" w:rsidRPr="002D230F">
        <w:rPr>
          <w:color w:val="494949"/>
          <w:spacing w:val="2"/>
          <w:sz w:val="19"/>
        </w:rPr>
        <w:t>：サンドボックスプロセスと同じで、</w:t>
      </w:r>
      <w:r w:rsidR="00F9293E" w:rsidRPr="002D230F">
        <w:rPr>
          <w:rFonts w:hint="eastAsia"/>
          <w:color w:val="494949"/>
          <w:spacing w:val="2"/>
          <w:sz w:val="19"/>
        </w:rPr>
        <w:t>いくつかの例外を除き、すべての処理</w:t>
      </w:r>
      <w:r w:rsidR="000D19D1" w:rsidRPr="002D230F">
        <w:rPr>
          <w:color w:val="494949"/>
          <w:spacing w:val="4"/>
          <w:sz w:val="19"/>
        </w:rPr>
        <w:t>は</w:t>
      </w:r>
      <w:r w:rsidR="000D19D1" w:rsidRPr="002D230F">
        <w:rPr>
          <w:color w:val="494949"/>
          <w:spacing w:val="11"/>
          <w:sz w:val="19"/>
        </w:rPr>
        <w:t>TOC</w:t>
      </w:r>
      <w:r w:rsidR="000D19D1" w:rsidRPr="002D230F">
        <w:rPr>
          <w:color w:val="494949"/>
          <w:spacing w:val="19"/>
          <w:sz w:val="19"/>
        </w:rPr>
        <w:t>が</w:t>
      </w:r>
      <w:r w:rsidR="000D19D1" w:rsidRPr="002D230F">
        <w:rPr>
          <w:color w:val="494949"/>
          <w:spacing w:val="10"/>
          <w:sz w:val="19"/>
        </w:rPr>
        <w:t>処理する。この</w:t>
      </w:r>
      <w:r w:rsidR="000D19D1" w:rsidRPr="002D230F">
        <w:rPr>
          <w:color w:val="494949"/>
          <w:spacing w:val="6"/>
          <w:sz w:val="19"/>
        </w:rPr>
        <w:t>フェーズのプロジェクトは、</w:t>
      </w:r>
      <w:r w:rsidR="002D230F" w:rsidRPr="002D230F">
        <w:rPr>
          <w:color w:val="494949"/>
          <w:sz w:val="19"/>
        </w:rPr>
        <w:t>Argo、</w:t>
      </w:r>
      <w:proofErr w:type="spellStart"/>
      <w:r w:rsidR="002D230F" w:rsidRPr="002D230F">
        <w:rPr>
          <w:color w:val="494949"/>
          <w:sz w:val="19"/>
        </w:rPr>
        <w:t>Buildpacks</w:t>
      </w:r>
      <w:proofErr w:type="spellEnd"/>
      <w:r w:rsidR="002D230F" w:rsidRPr="002D230F">
        <w:rPr>
          <w:color w:val="494949"/>
          <w:sz w:val="19"/>
        </w:rPr>
        <w:t>、</w:t>
      </w:r>
      <w:proofErr w:type="spellStart"/>
      <w:r w:rsidR="002D230F" w:rsidRPr="002D230F">
        <w:rPr>
          <w:color w:val="494949"/>
          <w:sz w:val="19"/>
        </w:rPr>
        <w:t>CloudEvent</w:t>
      </w:r>
      <w:proofErr w:type="spellEnd"/>
      <w:r w:rsidR="002D230F" w:rsidRPr="002D230F">
        <w:rPr>
          <w:color w:val="494949"/>
          <w:sz w:val="19"/>
        </w:rPr>
        <w:t xml:space="preserve"> s、CNI、Contour、Cortex、CRIO</w:t>
      </w:r>
      <w:r w:rsidR="002D230F" w:rsidRPr="002D230F">
        <w:rPr>
          <w:rFonts w:hint="eastAsia"/>
          <w:color w:val="494949"/>
          <w:sz w:val="19"/>
        </w:rPr>
        <w:t>、</w:t>
      </w:r>
      <w:r w:rsidR="002D230F" w:rsidRPr="002D230F">
        <w:rPr>
          <w:color w:val="494949"/>
          <w:sz w:val="19"/>
        </w:rPr>
        <w:t>Dragonfly、Falco、</w:t>
      </w:r>
      <w:proofErr w:type="spellStart"/>
      <w:r w:rsidR="002D230F" w:rsidRPr="002D230F">
        <w:rPr>
          <w:color w:val="494949"/>
          <w:sz w:val="19"/>
        </w:rPr>
        <w:t>gRPC</w:t>
      </w:r>
      <w:proofErr w:type="spellEnd"/>
      <w:r w:rsidR="002D230F" w:rsidRPr="002D230F">
        <w:rPr>
          <w:color w:val="494949"/>
          <w:sz w:val="19"/>
        </w:rPr>
        <w:t>、</w:t>
      </w:r>
      <w:proofErr w:type="spellStart"/>
      <w:r w:rsidR="002D230F" w:rsidRPr="002D230F">
        <w:rPr>
          <w:color w:val="494949"/>
          <w:sz w:val="19"/>
        </w:rPr>
        <w:t>KubeEdge</w:t>
      </w:r>
      <w:proofErr w:type="spellEnd"/>
      <w:r w:rsidR="002D230F" w:rsidRPr="002D230F">
        <w:rPr>
          <w:color w:val="494949"/>
          <w:sz w:val="19"/>
        </w:rPr>
        <w:t>、</w:t>
      </w:r>
      <w:proofErr w:type="spellStart"/>
      <w:r w:rsidR="002D230F" w:rsidRPr="002D230F">
        <w:rPr>
          <w:color w:val="494949"/>
          <w:sz w:val="19"/>
        </w:rPr>
        <w:t>Linkerd</w:t>
      </w:r>
      <w:proofErr w:type="spellEnd"/>
      <w:r w:rsidR="002D230F" w:rsidRPr="002D230F">
        <w:rPr>
          <w:color w:val="494949"/>
          <w:sz w:val="19"/>
        </w:rPr>
        <w:t>、NATS、Notary、Open Policy</w:t>
      </w:r>
      <w:r w:rsidR="002D230F" w:rsidRPr="002D230F">
        <w:rPr>
          <w:rFonts w:hint="eastAsia"/>
          <w:color w:val="494949"/>
          <w:sz w:val="19"/>
        </w:rPr>
        <w:t>、</w:t>
      </w:r>
      <w:r w:rsidR="002D230F" w:rsidRPr="002D230F">
        <w:rPr>
          <w:color w:val="494949"/>
          <w:sz w:val="19"/>
        </w:rPr>
        <w:t>Agent、</w:t>
      </w:r>
      <w:proofErr w:type="spellStart"/>
      <w:r w:rsidR="002D230F" w:rsidRPr="002D230F">
        <w:rPr>
          <w:color w:val="494949"/>
          <w:sz w:val="19"/>
        </w:rPr>
        <w:t>OpenTracing</w:t>
      </w:r>
      <w:proofErr w:type="spellEnd"/>
      <w:r w:rsidR="002D230F" w:rsidRPr="002D230F">
        <w:rPr>
          <w:color w:val="494949"/>
          <w:sz w:val="19"/>
        </w:rPr>
        <w:t>、Operator Framework、SPIFFE、SPIRE、</w:t>
      </w:r>
      <w:proofErr w:type="spellStart"/>
      <w:r w:rsidR="002D230F" w:rsidRPr="002D230F">
        <w:rPr>
          <w:color w:val="494949"/>
          <w:sz w:val="19"/>
        </w:rPr>
        <w:t>Thanos</w:t>
      </w:r>
      <w:proofErr w:type="spellEnd"/>
    </w:p>
    <w:p w14:paraId="6EC6DAE3" w14:textId="7FC1F953" w:rsidR="004B0F71" w:rsidRPr="00CE719E" w:rsidRDefault="004B0F71" w:rsidP="00CE719E">
      <w:pPr>
        <w:pStyle w:val="af7"/>
        <w:widowControl w:val="0"/>
        <w:numPr>
          <w:ilvl w:val="0"/>
          <w:numId w:val="3"/>
        </w:numPr>
        <w:autoSpaceDE w:val="0"/>
        <w:autoSpaceDN w:val="0"/>
        <w:adjustRightInd w:val="0"/>
        <w:spacing w:after="0" w:line="240" w:lineRule="auto"/>
        <w:ind w:leftChars="0"/>
        <w:rPr>
          <w:rFonts w:ascii="Arial" w:hAnsi="Arial" w:cs="Arial"/>
          <w:color w:val="494949"/>
          <w:sz w:val="19"/>
          <w:szCs w:val="19"/>
        </w:rPr>
      </w:pPr>
      <w:r w:rsidRPr="00CE719E">
        <w:rPr>
          <w:color w:val="494949"/>
          <w:sz w:val="19"/>
        </w:rPr>
        <w:t>graduated:</w:t>
      </w:r>
      <w:r w:rsidRPr="004B0F71">
        <w:rPr>
          <w:rFonts w:hint="eastAsia"/>
        </w:rPr>
        <w:t xml:space="preserve"> </w:t>
      </w:r>
      <w:r w:rsidRPr="00CE719E">
        <w:rPr>
          <w:rFonts w:hint="eastAsia"/>
          <w:color w:val="494949"/>
          <w:sz w:val="19"/>
        </w:rPr>
        <w:t>卒業提案書テンプレートの提出、</w:t>
      </w:r>
      <w:r w:rsidRPr="00CE719E">
        <w:rPr>
          <w:color w:val="494949"/>
          <w:sz w:val="19"/>
        </w:rPr>
        <w:t>TOCメーリングリストのTOCメンバーによる2週間のパブリックコメント期間の開始、TOC投票の3つのステップで構成されている。このフェーズのプロジェクトは、コンテナード、</w:t>
      </w:r>
      <w:proofErr w:type="spellStart"/>
      <w:r w:rsidR="00014336" w:rsidRPr="00CE719E">
        <w:rPr>
          <w:rFonts w:ascii="Arial" w:hAnsi="Arial" w:cs="Arial"/>
          <w:color w:val="494949"/>
          <w:sz w:val="19"/>
          <w:szCs w:val="19"/>
        </w:rPr>
        <w:t>containerd</w:t>
      </w:r>
      <w:proofErr w:type="spellEnd"/>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CoreDNS</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Envoy</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etcd</w:t>
      </w:r>
      <w:proofErr w:type="spellEnd"/>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Fluend</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Harbor</w:t>
      </w:r>
      <w:r w:rsidR="00014336" w:rsidRPr="00CE719E">
        <w:rPr>
          <w:rFonts w:ascii="Arial" w:hAnsi="Arial" w:cs="Arial"/>
          <w:color w:val="494949"/>
          <w:sz w:val="19"/>
          <w:szCs w:val="19"/>
        </w:rPr>
        <w:t>、</w:t>
      </w:r>
      <w:r w:rsidR="00014336" w:rsidRPr="00CE719E">
        <w:rPr>
          <w:rFonts w:ascii="Arial" w:hAnsi="Arial" w:cs="Arial"/>
          <w:color w:val="494949"/>
          <w:sz w:val="19"/>
          <w:szCs w:val="19"/>
        </w:rPr>
        <w:t>Helm</w:t>
      </w:r>
      <w:r w:rsidR="00014336" w:rsidRPr="00CE719E">
        <w:rPr>
          <w:rFonts w:ascii="Arial" w:hAnsi="Arial" w:cs="Arial"/>
          <w:color w:val="494949"/>
          <w:sz w:val="19"/>
          <w:szCs w:val="19"/>
        </w:rPr>
        <w:t>、</w:t>
      </w:r>
      <w:r w:rsidR="00014336" w:rsidRPr="00CE719E">
        <w:rPr>
          <w:rFonts w:ascii="Arial" w:hAnsi="Arial" w:cs="Arial"/>
          <w:color w:val="494949"/>
          <w:sz w:val="19"/>
          <w:szCs w:val="19"/>
        </w:rPr>
        <w:t>Jaeger</w:t>
      </w:r>
      <w:r w:rsidR="00014336" w:rsidRPr="00CE719E">
        <w:rPr>
          <w:rFonts w:ascii="Arial" w:hAnsi="Arial" w:cs="Arial"/>
          <w:color w:val="494949"/>
          <w:sz w:val="19"/>
          <w:szCs w:val="19"/>
        </w:rPr>
        <w:t>、</w:t>
      </w:r>
      <w:r w:rsidR="00014336" w:rsidRPr="00CE719E">
        <w:rPr>
          <w:rFonts w:ascii="Arial" w:hAnsi="Arial" w:cs="Arial"/>
          <w:color w:val="494949"/>
          <w:sz w:val="19"/>
          <w:szCs w:val="19"/>
        </w:rPr>
        <w:t>Kubernetes</w:t>
      </w:r>
      <w:r w:rsidR="00014336" w:rsidRPr="00CE719E">
        <w:rPr>
          <w:rFonts w:ascii="Arial" w:hAnsi="Arial" w:cs="Arial"/>
          <w:color w:val="494949"/>
          <w:sz w:val="19"/>
          <w:szCs w:val="19"/>
        </w:rPr>
        <w:t>、</w:t>
      </w:r>
      <w:r w:rsidR="00014336" w:rsidRPr="00CE719E">
        <w:rPr>
          <w:rFonts w:ascii="Arial" w:hAnsi="Arial" w:cs="Arial"/>
          <w:color w:val="494949"/>
          <w:sz w:val="19"/>
          <w:szCs w:val="19"/>
        </w:rPr>
        <w:t>Prometheus</w:t>
      </w:r>
      <w:r w:rsidR="00014336" w:rsidRPr="00CE719E">
        <w:rPr>
          <w:rFonts w:ascii="Arial" w:hAnsi="Arial" w:cs="Arial"/>
          <w:color w:val="494949"/>
          <w:sz w:val="19"/>
          <w:szCs w:val="19"/>
        </w:rPr>
        <w:t>、</w:t>
      </w:r>
      <w:r w:rsidR="00014336" w:rsidRPr="00CE719E">
        <w:rPr>
          <w:rFonts w:ascii="Arial" w:hAnsi="Arial" w:cs="Arial"/>
          <w:color w:val="494949"/>
          <w:sz w:val="19"/>
          <w:szCs w:val="19"/>
        </w:rPr>
        <w:t>Rook</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TiKV</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TUF</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Vitess</w:t>
      </w:r>
      <w:proofErr w:type="spellEnd"/>
      <w:r w:rsidR="00014336" w:rsidRPr="00CE719E">
        <w:rPr>
          <w:rFonts w:ascii="Arial" w:hAnsi="Arial" w:cs="Arial"/>
          <w:color w:val="494949"/>
          <w:sz w:val="19"/>
          <w:szCs w:val="19"/>
        </w:rPr>
        <w:t xml:space="preserve"> </w:t>
      </w:r>
      <w:r w:rsidR="00014336" w:rsidRPr="00CE719E">
        <w:rPr>
          <w:rFonts w:ascii="Arial" w:hAnsi="Arial" w:cs="Arial"/>
          <w:color w:val="494949"/>
          <w:sz w:val="19"/>
          <w:szCs w:val="19"/>
        </w:rPr>
        <w:t>等。</w:t>
      </w:r>
    </w:p>
    <w:p w14:paraId="7D26C25B" w14:textId="52FB1EAF" w:rsidR="00CE719E" w:rsidRPr="00D17EF2" w:rsidRDefault="00CE719E" w:rsidP="00D17EF2">
      <w:pPr>
        <w:pStyle w:val="af5"/>
        <w:rPr>
          <w:lang w:eastAsia="ja-JP"/>
        </w:rPr>
      </w:pPr>
    </w:p>
    <w:p w14:paraId="34D59925" w14:textId="699C7E99" w:rsidR="00CE719E" w:rsidRPr="00D17EF2" w:rsidRDefault="00CE719E" w:rsidP="00D17EF2">
      <w:pPr>
        <w:pStyle w:val="af5"/>
        <w:rPr>
          <w:lang w:eastAsia="ja-JP"/>
        </w:rPr>
      </w:pPr>
      <w:r w:rsidRPr="00D17EF2">
        <w:rPr>
          <w:lang w:eastAsia="ja-JP"/>
        </w:rPr>
        <w:t>CNCFは、卒業したプロジェクトやインキュベーション中のプロジェクト、サンドボックスをホストしています。CNCFは全てのプロジェクトに</w:t>
      </w:r>
      <w:r w:rsidR="005B2B54" w:rsidRPr="00D17EF2">
        <w:rPr>
          <w:lang w:eastAsia="ja-JP"/>
        </w:rPr>
        <w:t>共有</w:t>
      </w:r>
      <w:r w:rsidRPr="00D17EF2">
        <w:rPr>
          <w:lang w:eastAsia="ja-JP"/>
        </w:rPr>
        <w:t>サービスを提供していますが、</w:t>
      </w:r>
      <w:r w:rsidR="005B2B54" w:rsidRPr="00D17EF2">
        <w:rPr>
          <w:lang w:eastAsia="ja-JP"/>
        </w:rPr>
        <w:t>クラウドサービスを提供する企業</w:t>
      </w:r>
      <w:r w:rsidRPr="00D17EF2">
        <w:rPr>
          <w:lang w:eastAsia="ja-JP"/>
        </w:rPr>
        <w:t>ではありません。</w:t>
      </w:r>
    </w:p>
    <w:p w14:paraId="7E85C3CF" w14:textId="1C589641" w:rsidR="00CE719E" w:rsidRPr="00D17EF2" w:rsidRDefault="005B2B54" w:rsidP="00D17EF2">
      <w:pPr>
        <w:pStyle w:val="af5"/>
        <w:rPr>
          <w:lang w:eastAsia="ja-JP"/>
        </w:rPr>
      </w:pPr>
      <w:r w:rsidRPr="00D17EF2">
        <w:rPr>
          <w:rFonts w:hint="eastAsia"/>
          <w:lang w:eastAsia="ja-JP"/>
        </w:rPr>
        <w:t>C</w:t>
      </w:r>
      <w:r w:rsidRPr="00D17EF2">
        <w:rPr>
          <w:lang w:eastAsia="ja-JP"/>
        </w:rPr>
        <w:t>NCF</w:t>
      </w:r>
      <w:r w:rsidR="00CE719E" w:rsidRPr="00D17EF2">
        <w:rPr>
          <w:lang w:eastAsia="ja-JP"/>
        </w:rPr>
        <w:t>は、サンドボックスプロジェクトが軽量化を必要とする初期段階のプロジェクトであるため、実質的なマーケティングサービスを提供していません。</w:t>
      </w:r>
      <w:r w:rsidR="002B3290" w:rsidRPr="00D17EF2">
        <w:rPr>
          <w:rFonts w:hint="eastAsia"/>
          <w:lang w:eastAsia="ja-JP"/>
        </w:rPr>
        <w:t>少人数のプロジェクトは自律的に成長します。</w:t>
      </w:r>
      <w:r w:rsidR="00CE719E" w:rsidRPr="00D17EF2">
        <w:rPr>
          <w:lang w:eastAsia="ja-JP"/>
        </w:rPr>
        <w:t>インキュベートされたプロジェクトや卒業したプロジェクトとは対照的に、サンドボックスプロジェクトでは、プロジェクトサービスの優先順位が低くなります。</w:t>
      </w:r>
    </w:p>
    <w:p w14:paraId="06D502B5" w14:textId="77777777" w:rsidR="00CE719E" w:rsidRPr="00CE719E" w:rsidRDefault="00CE719E" w:rsidP="00014336">
      <w:pPr>
        <w:widowControl w:val="0"/>
        <w:autoSpaceDE w:val="0"/>
        <w:autoSpaceDN w:val="0"/>
        <w:adjustRightInd w:val="0"/>
        <w:spacing w:after="0" w:line="240" w:lineRule="auto"/>
        <w:rPr>
          <w:rFonts w:ascii="Arial" w:hAnsi="Arial" w:cs="Arial"/>
          <w:color w:val="494949"/>
          <w:sz w:val="19"/>
          <w:szCs w:val="19"/>
        </w:rPr>
      </w:pPr>
    </w:p>
    <w:p w14:paraId="3E22FDC4" w14:textId="3649F174" w:rsidR="00620FB0" w:rsidRDefault="00457F3C" w:rsidP="00457F3C">
      <w:pPr>
        <w:pStyle w:val="3"/>
      </w:pPr>
      <w:r>
        <w:rPr>
          <w:rFonts w:hint="eastAsia"/>
        </w:rPr>
        <w:t>4</w:t>
      </w:r>
      <w:r>
        <w:t xml:space="preserve">.3 </w:t>
      </w:r>
      <w:r>
        <w:rPr>
          <w:rFonts w:hint="eastAsia"/>
        </w:rPr>
        <w:t>データ分析</w:t>
      </w:r>
    </w:p>
    <w:p w14:paraId="75040117" w14:textId="77777777" w:rsidR="00F0477A" w:rsidRPr="005B3C21" w:rsidRDefault="00F0477A" w:rsidP="005B3C21">
      <w:pPr>
        <w:pStyle w:val="af5"/>
        <w:rPr>
          <w:lang w:eastAsia="ja-JP"/>
        </w:rPr>
      </w:pPr>
      <w:r w:rsidRPr="005B3C21">
        <w:rPr>
          <w:lang w:eastAsia="ja-JP"/>
        </w:rPr>
        <w:t>以下のデータを用いて、すべてのCNCF卒業・インキュベーションプロジェクトリポジトリの活動量を算出しました。</w:t>
      </w:r>
    </w:p>
    <w:p w14:paraId="4DC0C2E9" w14:textId="77777777" w:rsidR="00457F3C" w:rsidRPr="00F0477A" w:rsidRDefault="00457F3C" w:rsidP="00620FB0">
      <w:pPr>
        <w:widowControl w:val="0"/>
        <w:tabs>
          <w:tab w:val="left" w:pos="538"/>
        </w:tabs>
        <w:autoSpaceDE w:val="0"/>
        <w:autoSpaceDN w:val="0"/>
        <w:spacing w:after="0" w:line="218" w:lineRule="auto"/>
        <w:ind w:right="248"/>
        <w:rPr>
          <w:rFonts w:ascii="Arial" w:hAnsi="Arial"/>
          <w:color w:val="494949"/>
          <w:sz w:val="19"/>
        </w:rPr>
      </w:pPr>
    </w:p>
    <w:p w14:paraId="044909A0" w14:textId="6AEDC95B" w:rsidR="00620FB0" w:rsidRDefault="005B3C21"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61FBFDC3" wp14:editId="2F84605A">
            <wp:extent cx="5163820" cy="351155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820" cy="3511550"/>
                    </a:xfrm>
                    <a:prstGeom prst="rect">
                      <a:avLst/>
                    </a:prstGeom>
                    <a:noFill/>
                    <a:ln>
                      <a:noFill/>
                    </a:ln>
                  </pic:spPr>
                </pic:pic>
              </a:graphicData>
            </a:graphic>
          </wp:inline>
        </w:drawing>
      </w:r>
    </w:p>
    <w:p w14:paraId="3F529DB2" w14:textId="5F789665" w:rsidR="00B95EB1" w:rsidRDefault="00B95EB1" w:rsidP="00620FB0">
      <w:pPr>
        <w:widowControl w:val="0"/>
        <w:tabs>
          <w:tab w:val="left" w:pos="538"/>
        </w:tabs>
        <w:autoSpaceDE w:val="0"/>
        <w:autoSpaceDN w:val="0"/>
        <w:spacing w:after="0" w:line="218" w:lineRule="auto"/>
        <w:ind w:right="248"/>
        <w:rPr>
          <w:rFonts w:ascii="Arial" w:hAnsi="Arial"/>
          <w:color w:val="494949"/>
          <w:sz w:val="19"/>
        </w:rPr>
      </w:pPr>
    </w:p>
    <w:p w14:paraId="17908F53" w14:textId="2FE6A5E2" w:rsidR="00382B14" w:rsidRDefault="00382B14" w:rsidP="00382B14">
      <w:pPr>
        <w:pStyle w:val="af5"/>
        <w:rPr>
          <w:lang w:eastAsia="ja-JP"/>
        </w:rPr>
      </w:pPr>
      <w:r w:rsidRPr="00382B14">
        <w:rPr>
          <w:lang w:eastAsia="ja-JP"/>
        </w:rPr>
        <w:t>CNCFプロジェクト</w:t>
      </w:r>
      <w:r w:rsidR="006764ED">
        <w:rPr>
          <w:rFonts w:asciiTheme="minorEastAsia" w:eastAsiaTheme="minorEastAsia" w:hAnsiTheme="minorEastAsia" w:hint="eastAsia"/>
          <w:lang w:eastAsia="ja-JP"/>
        </w:rPr>
        <w:t>レポジトリ</w:t>
      </w:r>
      <w:r w:rsidRPr="00382B14">
        <w:rPr>
          <w:lang w:eastAsia="ja-JP"/>
        </w:rPr>
        <w:t>の</w:t>
      </w:r>
      <w:r w:rsidR="006764ED">
        <w:rPr>
          <w:rFonts w:asciiTheme="minorEastAsia" w:eastAsiaTheme="minorEastAsia" w:hAnsiTheme="minorEastAsia" w:hint="eastAsia"/>
          <w:lang w:eastAsia="ja-JP"/>
        </w:rPr>
        <w:t>コミット</w:t>
      </w:r>
      <w:r w:rsidRPr="00382B14">
        <w:rPr>
          <w:lang w:eastAsia="ja-JP"/>
        </w:rPr>
        <w:t>時間を集計し、各</w:t>
      </w:r>
      <w:r w:rsidR="006764ED">
        <w:rPr>
          <w:rFonts w:asciiTheme="minorEastAsia" w:eastAsiaTheme="minorEastAsia" w:hAnsiTheme="minorEastAsia" w:hint="eastAsia"/>
          <w:lang w:eastAsia="ja-JP"/>
        </w:rPr>
        <w:t>レポジトリ</w:t>
      </w:r>
      <w:r w:rsidRPr="00382B14">
        <w:rPr>
          <w:lang w:eastAsia="ja-JP"/>
        </w:rPr>
        <w:t>ごとに以下のようなグラフを作成した。</w:t>
      </w:r>
    </w:p>
    <w:p w14:paraId="6A78423C" w14:textId="2291F634" w:rsidR="009F7938" w:rsidRDefault="009F7938" w:rsidP="00382B14">
      <w:pPr>
        <w:pStyle w:val="af5"/>
        <w:rPr>
          <w:lang w:eastAsia="ja-JP"/>
        </w:rPr>
      </w:pPr>
    </w:p>
    <w:p w14:paraId="549EECC6" w14:textId="492B599F" w:rsidR="009F7938" w:rsidRDefault="009F7938" w:rsidP="00382B14">
      <w:pPr>
        <w:pStyle w:val="af5"/>
      </w:pPr>
      <w:r>
        <w:rPr>
          <w:noProof/>
        </w:rPr>
        <w:drawing>
          <wp:inline distT="0" distB="0" distL="0" distR="0" wp14:anchorId="071B31F5" wp14:editId="1DFC819A">
            <wp:extent cx="4822190" cy="1591310"/>
            <wp:effectExtent l="0" t="0" r="0" b="889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1591310"/>
                    </a:xfrm>
                    <a:prstGeom prst="rect">
                      <a:avLst/>
                    </a:prstGeom>
                    <a:noFill/>
                    <a:ln>
                      <a:noFill/>
                    </a:ln>
                  </pic:spPr>
                </pic:pic>
              </a:graphicData>
            </a:graphic>
          </wp:inline>
        </w:drawing>
      </w:r>
    </w:p>
    <w:p w14:paraId="1F1A0BBF" w14:textId="45414FD7" w:rsidR="00A57C84" w:rsidRDefault="00A57C84" w:rsidP="00382B14">
      <w:pPr>
        <w:pStyle w:val="af5"/>
      </w:pPr>
    </w:p>
    <w:p w14:paraId="3303D159" w14:textId="77777777" w:rsidR="00A57C84" w:rsidRDefault="00A57C84" w:rsidP="00A57C84">
      <w:pPr>
        <w:pStyle w:val="af7"/>
        <w:widowControl w:val="0"/>
        <w:numPr>
          <w:ilvl w:val="0"/>
          <w:numId w:val="3"/>
        </w:numPr>
        <w:tabs>
          <w:tab w:val="left" w:pos="538"/>
        </w:tabs>
        <w:autoSpaceDE w:val="0"/>
        <w:autoSpaceDN w:val="0"/>
        <w:spacing w:after="0" w:line="220" w:lineRule="auto"/>
        <w:ind w:leftChars="0" w:right="380"/>
        <w:rPr>
          <w:rFonts w:ascii="Arial" w:eastAsia="Arial" w:hAnsi="Arial"/>
          <w:color w:val="494949"/>
          <w:sz w:val="19"/>
        </w:rPr>
      </w:pPr>
      <w:proofErr w:type="spellStart"/>
      <w:r>
        <w:rPr>
          <w:color w:val="494949"/>
          <w:sz w:val="19"/>
        </w:rPr>
        <w:t>kubernetes</w:t>
      </w:r>
      <w:proofErr w:type="spellEnd"/>
      <w:r>
        <w:rPr>
          <w:color w:val="494949"/>
          <w:sz w:val="21"/>
        </w:rPr>
        <w:t>/</w:t>
      </w:r>
      <w:proofErr w:type="spellStart"/>
      <w:r>
        <w:rPr>
          <w:color w:val="494949"/>
          <w:sz w:val="19"/>
        </w:rPr>
        <w:t>kubernetes</w:t>
      </w:r>
      <w:proofErr w:type="spellEnd"/>
      <w:r>
        <w:rPr>
          <w:color w:val="494949"/>
          <w:sz w:val="19"/>
        </w:rPr>
        <w:t>は、</w:t>
      </w:r>
      <w:r>
        <w:rPr>
          <w:color w:val="494949"/>
          <w:spacing w:val="3"/>
          <w:sz w:val="19"/>
        </w:rPr>
        <w:t>コンテナ化されたアプリケーションのデプロイ、スケーリング、および管理を自動化するためのオープンソースのシステムです。アプリケーションを構成するコンテナを論理的な単位に結合し、管理とサービスディスカバリを容易にします。</w:t>
      </w:r>
    </w:p>
    <w:p w14:paraId="75A0C072" w14:textId="77777777" w:rsidR="00A57C84" w:rsidRPr="00382B14" w:rsidRDefault="00A57C84" w:rsidP="00382B14">
      <w:pPr>
        <w:pStyle w:val="af5"/>
        <w:rPr>
          <w:lang w:eastAsia="ja-JP"/>
        </w:rPr>
      </w:pPr>
    </w:p>
    <w:p w14:paraId="302E8DA3" w14:textId="7879C79E" w:rsidR="00B95EB1" w:rsidRDefault="009B58A5"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540378DA" wp14:editId="7D8DF663">
            <wp:extent cx="4822190" cy="1591310"/>
            <wp:effectExtent l="0" t="0" r="0" b="889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1591310"/>
                    </a:xfrm>
                    <a:prstGeom prst="rect">
                      <a:avLst/>
                    </a:prstGeom>
                    <a:noFill/>
                    <a:ln>
                      <a:noFill/>
                    </a:ln>
                  </pic:spPr>
                </pic:pic>
              </a:graphicData>
            </a:graphic>
          </wp:inline>
        </w:drawing>
      </w:r>
    </w:p>
    <w:p w14:paraId="72EBF54D" w14:textId="612E8361" w:rsidR="009B58A5" w:rsidRDefault="009B58A5" w:rsidP="00620FB0">
      <w:pPr>
        <w:widowControl w:val="0"/>
        <w:tabs>
          <w:tab w:val="left" w:pos="538"/>
        </w:tabs>
        <w:autoSpaceDE w:val="0"/>
        <w:autoSpaceDN w:val="0"/>
        <w:spacing w:after="0" w:line="218" w:lineRule="auto"/>
        <w:ind w:right="248"/>
        <w:rPr>
          <w:rFonts w:ascii="Arial" w:hAnsi="Arial"/>
          <w:color w:val="494949"/>
          <w:sz w:val="19"/>
        </w:rPr>
      </w:pPr>
    </w:p>
    <w:p w14:paraId="076638B7" w14:textId="77777777" w:rsidR="009B58A5" w:rsidRDefault="009B58A5" w:rsidP="009B58A5">
      <w:pPr>
        <w:pStyle w:val="af5"/>
      </w:pPr>
    </w:p>
    <w:p w14:paraId="779A74E2" w14:textId="477042E7" w:rsidR="009B58A5" w:rsidRPr="00326894" w:rsidRDefault="009B58A5" w:rsidP="00326894">
      <w:pPr>
        <w:pStyle w:val="af5"/>
        <w:rPr>
          <w:lang w:eastAsia="ja-JP"/>
        </w:rPr>
      </w:pPr>
      <w:r w:rsidRPr="00326894">
        <w:rPr>
          <w:lang w:eastAsia="ja-JP"/>
        </w:rPr>
        <w:t>THANOS-IO/</w:t>
      </w:r>
      <w:proofErr w:type="spellStart"/>
      <w:r w:rsidRPr="00326894">
        <w:rPr>
          <w:rFonts w:hint="eastAsia"/>
          <w:lang w:eastAsia="ja-JP"/>
        </w:rPr>
        <w:t>t</w:t>
      </w:r>
      <w:r w:rsidRPr="00326894">
        <w:rPr>
          <w:lang w:eastAsia="ja-JP"/>
        </w:rPr>
        <w:t>hanos</w:t>
      </w:r>
      <w:proofErr w:type="spellEnd"/>
      <w:r w:rsidRPr="00326894">
        <w:rPr>
          <w:lang w:eastAsia="ja-JP"/>
        </w:rPr>
        <w:t>は、長期ストレージ機能を備えた</w:t>
      </w:r>
      <w:r w:rsidRPr="00326894">
        <w:rPr>
          <w:rFonts w:hint="eastAsia"/>
          <w:lang w:eastAsia="ja-JP"/>
        </w:rPr>
        <w:t>可用性</w:t>
      </w:r>
      <w:r w:rsidRPr="00326894">
        <w:rPr>
          <w:lang w:eastAsia="ja-JP"/>
        </w:rPr>
        <w:t>の高いモニタリングシステム、</w:t>
      </w:r>
      <w:proofErr w:type="spellStart"/>
      <w:r w:rsidRPr="00326894">
        <w:rPr>
          <w:rFonts w:hint="eastAsia"/>
          <w:lang w:eastAsia="ja-JP"/>
        </w:rPr>
        <w:t>P</w:t>
      </w:r>
      <w:r w:rsidRPr="00326894">
        <w:rPr>
          <w:lang w:eastAsia="ja-JP"/>
        </w:rPr>
        <w:t>ormetheus</w:t>
      </w:r>
      <w:proofErr w:type="spellEnd"/>
      <w:r w:rsidRPr="00326894">
        <w:rPr>
          <w:lang w:eastAsia="ja-JP"/>
        </w:rPr>
        <w:t>のセットアップを構成するコンポーネントのセットです。主な目標は、操作を簡素化し、</w:t>
      </w:r>
      <w:r w:rsidRPr="00326894">
        <w:rPr>
          <w:rFonts w:hint="eastAsia"/>
          <w:lang w:eastAsia="ja-JP"/>
        </w:rPr>
        <w:t>P</w:t>
      </w:r>
      <w:r w:rsidRPr="00326894">
        <w:rPr>
          <w:lang w:eastAsia="ja-JP"/>
        </w:rPr>
        <w:t>rometheusの信頼性を維持することです。</w:t>
      </w:r>
    </w:p>
    <w:p w14:paraId="50731C8B" w14:textId="44E3842E" w:rsidR="009B58A5" w:rsidRDefault="009B58A5" w:rsidP="00620FB0">
      <w:pPr>
        <w:widowControl w:val="0"/>
        <w:tabs>
          <w:tab w:val="left" w:pos="538"/>
        </w:tabs>
        <w:autoSpaceDE w:val="0"/>
        <w:autoSpaceDN w:val="0"/>
        <w:spacing w:after="0" w:line="218" w:lineRule="auto"/>
        <w:ind w:right="248"/>
        <w:rPr>
          <w:rFonts w:ascii="Arial" w:hAnsi="Arial"/>
          <w:color w:val="494949"/>
          <w:sz w:val="19"/>
        </w:rPr>
      </w:pPr>
    </w:p>
    <w:p w14:paraId="6752B445" w14:textId="7F011AD7" w:rsidR="00326894" w:rsidRDefault="00326894"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22174B92" wp14:editId="5183D9F5">
            <wp:extent cx="4816475" cy="1591310"/>
            <wp:effectExtent l="0" t="0" r="3175"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686F9972" w14:textId="1C5EA79F" w:rsidR="00E810E6" w:rsidRDefault="00E810E6" w:rsidP="00620FB0">
      <w:pPr>
        <w:widowControl w:val="0"/>
        <w:tabs>
          <w:tab w:val="left" w:pos="538"/>
        </w:tabs>
        <w:autoSpaceDE w:val="0"/>
        <w:autoSpaceDN w:val="0"/>
        <w:spacing w:after="0" w:line="218" w:lineRule="auto"/>
        <w:ind w:right="248"/>
        <w:rPr>
          <w:rFonts w:ascii="Arial" w:hAnsi="Arial"/>
          <w:color w:val="494949"/>
          <w:sz w:val="19"/>
        </w:rPr>
      </w:pPr>
    </w:p>
    <w:p w14:paraId="7651463E" w14:textId="0567BF96" w:rsidR="00E810E6" w:rsidRDefault="00E810E6" w:rsidP="00620FB0">
      <w:pPr>
        <w:widowControl w:val="0"/>
        <w:tabs>
          <w:tab w:val="left" w:pos="538"/>
        </w:tabs>
        <w:autoSpaceDE w:val="0"/>
        <w:autoSpaceDN w:val="0"/>
        <w:spacing w:after="0" w:line="218" w:lineRule="auto"/>
        <w:ind w:right="248"/>
        <w:rPr>
          <w:rFonts w:ascii="Arial" w:hAnsi="Arial" w:cs="Arial"/>
          <w:color w:val="494949"/>
          <w:sz w:val="21"/>
          <w:szCs w:val="21"/>
        </w:rPr>
      </w:pPr>
      <w:proofErr w:type="spellStart"/>
      <w:r>
        <w:rPr>
          <w:rFonts w:ascii="Arial" w:hAnsi="Arial" w:cs="Arial"/>
          <w:color w:val="494949"/>
          <w:sz w:val="21"/>
          <w:szCs w:val="21"/>
        </w:rPr>
        <w:t>kubeedge</w:t>
      </w:r>
      <w:proofErr w:type="spellEnd"/>
      <w:r>
        <w:rPr>
          <w:rFonts w:ascii="Arial" w:hAnsi="Arial" w:cs="Arial"/>
          <w:color w:val="494949"/>
          <w:sz w:val="21"/>
          <w:szCs w:val="21"/>
        </w:rPr>
        <w:t>/</w:t>
      </w:r>
      <w:proofErr w:type="spellStart"/>
      <w:r>
        <w:rPr>
          <w:rFonts w:ascii="Arial" w:hAnsi="Arial" w:cs="Arial"/>
          <w:color w:val="494949"/>
          <w:sz w:val="21"/>
          <w:szCs w:val="21"/>
        </w:rPr>
        <w:t>kubeedge</w:t>
      </w:r>
      <w:proofErr w:type="spellEnd"/>
      <w:r>
        <w:rPr>
          <w:rFonts w:ascii="Arial" w:hAnsi="Arial" w:cs="Arial" w:hint="eastAsia"/>
          <w:color w:val="494949"/>
          <w:sz w:val="21"/>
          <w:szCs w:val="21"/>
        </w:rPr>
        <w:t xml:space="preserve">　</w:t>
      </w:r>
      <w:r>
        <w:rPr>
          <w:rFonts w:ascii="Arial" w:hAnsi="Arial" w:cs="Arial" w:hint="eastAsia"/>
          <w:color w:val="494949"/>
          <w:sz w:val="21"/>
          <w:szCs w:val="21"/>
        </w:rPr>
        <w:t>(</w:t>
      </w:r>
      <w:r>
        <w:rPr>
          <w:rFonts w:ascii="Arial" w:hAnsi="Arial" w:cs="Arial" w:hint="eastAsia"/>
          <w:color w:val="494949"/>
          <w:sz w:val="21"/>
          <w:szCs w:val="21"/>
        </w:rPr>
        <w:t>訳註</w:t>
      </w:r>
      <w:r>
        <w:rPr>
          <w:rFonts w:ascii="Arial" w:hAnsi="Arial" w:cs="Arial" w:hint="eastAsia"/>
          <w:color w:val="494949"/>
          <w:sz w:val="21"/>
          <w:szCs w:val="21"/>
        </w:rPr>
        <w:t>:</w:t>
      </w:r>
      <w:proofErr w:type="spellStart"/>
      <w:r>
        <w:rPr>
          <w:rFonts w:ascii="Arial" w:hAnsi="Arial" w:cs="Arial"/>
          <w:color w:val="494949"/>
          <w:sz w:val="21"/>
          <w:szCs w:val="21"/>
        </w:rPr>
        <w:t>KubeEdge</w:t>
      </w:r>
      <w:proofErr w:type="spellEnd"/>
      <w:r>
        <w:rPr>
          <w:rFonts w:ascii="Arial" w:hAnsi="Arial" w:cs="Arial" w:hint="eastAsia"/>
          <w:color w:val="494949"/>
          <w:sz w:val="21"/>
          <w:szCs w:val="21"/>
        </w:rPr>
        <w:t>、クラウドネイティブなエッジコンピューティングのプラットフォームらしい</w:t>
      </w:r>
      <w:r w:rsidR="00C90F8F">
        <w:rPr>
          <w:rFonts w:ascii="Arial" w:hAnsi="Arial" w:cs="Arial" w:hint="eastAsia"/>
          <w:color w:val="494949"/>
          <w:sz w:val="21"/>
          <w:szCs w:val="21"/>
        </w:rPr>
        <w:t xml:space="preserve"> </w:t>
      </w:r>
      <w:r w:rsidR="00C90F8F" w:rsidRPr="00C90F8F">
        <w:rPr>
          <w:rFonts w:ascii="Arial" w:hAnsi="Arial" w:cs="Arial"/>
          <w:color w:val="494949"/>
          <w:sz w:val="21"/>
          <w:szCs w:val="21"/>
        </w:rPr>
        <w:t>https://github.com/kubeedge/kubeedge</w:t>
      </w:r>
      <w:r w:rsidR="00C90F8F">
        <w:rPr>
          <w:rFonts w:ascii="Arial" w:hAnsi="Arial" w:cs="Arial"/>
          <w:color w:val="494949"/>
          <w:sz w:val="21"/>
          <w:szCs w:val="21"/>
        </w:rPr>
        <w:t xml:space="preserve"> </w:t>
      </w:r>
      <w:r>
        <w:rPr>
          <w:rFonts w:ascii="Arial" w:hAnsi="Arial" w:cs="Arial"/>
          <w:color w:val="494949"/>
          <w:sz w:val="21"/>
          <w:szCs w:val="21"/>
        </w:rPr>
        <w:t>)</w:t>
      </w:r>
    </w:p>
    <w:p w14:paraId="0BC4D880" w14:textId="19B265E4" w:rsidR="00E810E6" w:rsidRDefault="00E810E6" w:rsidP="00620FB0">
      <w:pPr>
        <w:widowControl w:val="0"/>
        <w:tabs>
          <w:tab w:val="left" w:pos="538"/>
        </w:tabs>
        <w:autoSpaceDE w:val="0"/>
        <w:autoSpaceDN w:val="0"/>
        <w:spacing w:after="0" w:line="218" w:lineRule="auto"/>
        <w:ind w:right="248"/>
        <w:rPr>
          <w:rFonts w:ascii="Arial" w:hAnsi="Arial" w:cs="Arial"/>
          <w:color w:val="494949"/>
          <w:sz w:val="21"/>
          <w:szCs w:val="21"/>
        </w:rPr>
      </w:pPr>
    </w:p>
    <w:p w14:paraId="6BFBA8ED" w14:textId="1B5D87D0" w:rsidR="00E810E6" w:rsidRDefault="007968BC"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5DE77D75" wp14:editId="13238590">
            <wp:extent cx="4852670" cy="1609725"/>
            <wp:effectExtent l="0" t="0" r="508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p>
    <w:p w14:paraId="6E2FEE4F" w14:textId="17230298" w:rsidR="00C90F8F" w:rsidRDefault="00CC3166" w:rsidP="00CC3166">
      <w:pPr>
        <w:widowControl w:val="0"/>
        <w:tabs>
          <w:tab w:val="left" w:pos="538"/>
        </w:tabs>
        <w:autoSpaceDE w:val="0"/>
        <w:autoSpaceDN w:val="0"/>
        <w:spacing w:after="0" w:line="218" w:lineRule="auto"/>
        <w:ind w:right="248"/>
        <w:rPr>
          <w:rFonts w:ascii="Arial" w:hAnsi="Arial"/>
          <w:color w:val="494949"/>
          <w:sz w:val="19"/>
        </w:rPr>
      </w:pPr>
      <w:r w:rsidRPr="00CC3166">
        <w:rPr>
          <w:rFonts w:ascii="Arial" w:hAnsi="Arial" w:hint="eastAsia"/>
          <w:color w:val="494949"/>
          <w:sz w:val="19"/>
        </w:rPr>
        <w:t>上記</w:t>
      </w:r>
      <w:r w:rsidRPr="00CC3166">
        <w:rPr>
          <w:rFonts w:ascii="Arial" w:hAnsi="Arial"/>
          <w:color w:val="494949"/>
          <w:sz w:val="19"/>
        </w:rPr>
        <w:t>3</w:t>
      </w:r>
      <w:r w:rsidRPr="00CC3166">
        <w:rPr>
          <w:rFonts w:ascii="Arial" w:hAnsi="Arial"/>
          <w:color w:val="494949"/>
          <w:sz w:val="19"/>
        </w:rPr>
        <w:t>つのプロジェクトの開発者の時間分布を見ると、</w:t>
      </w:r>
      <w:r w:rsidR="00BB5FF8">
        <w:rPr>
          <w:rFonts w:ascii="Arial" w:hAnsi="Arial" w:hint="eastAsia"/>
          <w:color w:val="494949"/>
          <w:sz w:val="19"/>
        </w:rPr>
        <w:t>働いてる時間が</w:t>
      </w:r>
      <w:r w:rsidRPr="00CC3166">
        <w:rPr>
          <w:rFonts w:ascii="Arial" w:hAnsi="Arial"/>
          <w:color w:val="494949"/>
          <w:sz w:val="19"/>
        </w:rPr>
        <w:t>明確になっています。</w:t>
      </w:r>
      <w:proofErr w:type="spellStart"/>
      <w:r w:rsidRPr="00CC3166">
        <w:rPr>
          <w:rFonts w:ascii="Arial" w:hAnsi="Arial"/>
          <w:color w:val="494949"/>
          <w:sz w:val="19"/>
        </w:rPr>
        <w:t>kubernetes</w:t>
      </w:r>
      <w:proofErr w:type="spellEnd"/>
      <w:r w:rsidRPr="00CC3166">
        <w:rPr>
          <w:rFonts w:ascii="Arial" w:hAnsi="Arial"/>
          <w:color w:val="494949"/>
          <w:sz w:val="19"/>
        </w:rPr>
        <w:t>の開発者の大半は</w:t>
      </w:r>
      <w:r w:rsidRPr="00CC3166">
        <w:rPr>
          <w:rFonts w:ascii="Arial" w:hAnsi="Arial"/>
          <w:color w:val="494949"/>
          <w:sz w:val="19"/>
        </w:rPr>
        <w:t>UTC-5</w:t>
      </w:r>
      <w:r w:rsidRPr="00CC3166">
        <w:rPr>
          <w:rFonts w:ascii="Arial" w:hAnsi="Arial"/>
          <w:color w:val="494949"/>
          <w:sz w:val="19"/>
        </w:rPr>
        <w:t>タイムゾーン、つまりアメリカ大陸周辺に位置していますが、</w:t>
      </w:r>
      <w:proofErr w:type="spellStart"/>
      <w:r w:rsidRPr="00CC3166">
        <w:rPr>
          <w:rFonts w:ascii="Arial" w:hAnsi="Arial"/>
          <w:color w:val="494949"/>
          <w:sz w:val="19"/>
        </w:rPr>
        <w:t>thatos</w:t>
      </w:r>
      <w:proofErr w:type="spellEnd"/>
      <w:r w:rsidRPr="00CC3166">
        <w:rPr>
          <w:rFonts w:ascii="Arial" w:hAnsi="Arial"/>
          <w:color w:val="494949"/>
          <w:sz w:val="19"/>
        </w:rPr>
        <w:t>の開発者の大半はヨーロッパの開発者であり、</w:t>
      </w:r>
      <w:proofErr w:type="spellStart"/>
      <w:r w:rsidRPr="00CC3166">
        <w:rPr>
          <w:rFonts w:ascii="Arial" w:hAnsi="Arial"/>
          <w:color w:val="494949"/>
          <w:sz w:val="19"/>
        </w:rPr>
        <w:t>kubeedge</w:t>
      </w:r>
      <w:proofErr w:type="spellEnd"/>
      <w:r w:rsidRPr="00CC3166">
        <w:rPr>
          <w:rFonts w:ascii="Arial" w:hAnsi="Arial"/>
          <w:color w:val="494949"/>
          <w:sz w:val="19"/>
        </w:rPr>
        <w:t>の開発者の大半はアジア太平洋地域の開発者です。</w:t>
      </w:r>
      <w:proofErr w:type="spellStart"/>
      <w:r w:rsidRPr="00CC3166">
        <w:rPr>
          <w:rFonts w:ascii="Arial" w:hAnsi="Arial"/>
          <w:color w:val="494949"/>
          <w:sz w:val="19"/>
        </w:rPr>
        <w:t>kubeedgede</w:t>
      </w:r>
      <w:proofErr w:type="spellEnd"/>
      <w:r w:rsidRPr="00CC3166">
        <w:rPr>
          <w:rFonts w:ascii="Arial" w:hAnsi="Arial"/>
          <w:color w:val="494949"/>
          <w:sz w:val="19"/>
        </w:rPr>
        <w:t xml:space="preserve"> </w:t>
      </w:r>
      <w:r w:rsidRPr="00CC3166">
        <w:rPr>
          <w:rFonts w:ascii="Arial" w:hAnsi="Arial"/>
          <w:color w:val="494949"/>
          <w:sz w:val="19"/>
        </w:rPr>
        <w:t>の労働時間の分布を見ると、開発者は現地時間の</w:t>
      </w:r>
      <w:r w:rsidRPr="00CC3166">
        <w:rPr>
          <w:rFonts w:ascii="Arial" w:hAnsi="Arial"/>
          <w:color w:val="494949"/>
          <w:sz w:val="19"/>
        </w:rPr>
        <w:t xml:space="preserve"> 4-5 UTC </w:t>
      </w:r>
      <w:r w:rsidRPr="00CC3166">
        <w:rPr>
          <w:rFonts w:ascii="Arial" w:hAnsi="Arial"/>
          <w:color w:val="494949"/>
          <w:sz w:val="19"/>
        </w:rPr>
        <w:t>に昼休みをとっていることがわかります。</w:t>
      </w:r>
      <w:r w:rsidRPr="00CC3166">
        <w:rPr>
          <w:rFonts w:ascii="Arial" w:hAnsi="Arial"/>
          <w:color w:val="494949"/>
          <w:sz w:val="19"/>
        </w:rPr>
        <w:t>12</w:t>
      </w:r>
      <w:r w:rsidRPr="00CC3166">
        <w:rPr>
          <w:rFonts w:ascii="Arial" w:hAnsi="Arial"/>
          <w:color w:val="494949"/>
          <w:sz w:val="19"/>
        </w:rPr>
        <w:t>～</w:t>
      </w:r>
      <w:r w:rsidRPr="00CC3166">
        <w:rPr>
          <w:rFonts w:ascii="Arial" w:hAnsi="Arial"/>
          <w:color w:val="494949"/>
          <w:sz w:val="19"/>
        </w:rPr>
        <w:t>13</w:t>
      </w:r>
      <w:r w:rsidRPr="00CC3166">
        <w:rPr>
          <w:rFonts w:ascii="Arial" w:hAnsi="Arial"/>
          <w:color w:val="494949"/>
          <w:sz w:val="19"/>
        </w:rPr>
        <w:t>時頃になると、開発者の仕事量が激減</w:t>
      </w:r>
      <w:r w:rsidR="00443477">
        <w:rPr>
          <w:rFonts w:ascii="Arial" w:hAnsi="Arial" w:hint="eastAsia"/>
          <w:color w:val="494949"/>
          <w:sz w:val="19"/>
        </w:rPr>
        <w:t>します。</w:t>
      </w:r>
    </w:p>
    <w:p w14:paraId="539033E3" w14:textId="574B0757" w:rsidR="00A53AEB" w:rsidRDefault="00A53AEB" w:rsidP="00CC3166">
      <w:pPr>
        <w:widowControl w:val="0"/>
        <w:tabs>
          <w:tab w:val="left" w:pos="538"/>
        </w:tabs>
        <w:autoSpaceDE w:val="0"/>
        <w:autoSpaceDN w:val="0"/>
        <w:spacing w:after="0" w:line="218" w:lineRule="auto"/>
        <w:ind w:right="248"/>
        <w:rPr>
          <w:rFonts w:ascii="Arial" w:hAnsi="Arial"/>
          <w:color w:val="494949"/>
          <w:sz w:val="19"/>
        </w:rPr>
      </w:pPr>
    </w:p>
    <w:p w14:paraId="74657C4E" w14:textId="1334F1B2" w:rsidR="00323473" w:rsidRDefault="00541464" w:rsidP="00541464">
      <w:pPr>
        <w:pStyle w:val="2"/>
      </w:pPr>
      <w:r>
        <w:rPr>
          <w:rFonts w:hint="eastAsia"/>
        </w:rPr>
        <w:t>5</w:t>
      </w:r>
      <w:r>
        <w:t>.</w:t>
      </w:r>
      <w:r w:rsidR="00456FDF" w:rsidRPr="00456FDF">
        <w:rPr>
          <w:rFonts w:hint="eastAsia"/>
        </w:rPr>
        <w:t xml:space="preserve">ケーススタディ </w:t>
      </w:r>
      <w:r w:rsidR="00456FDF" w:rsidRPr="00456FDF">
        <w:t xml:space="preserve">LF </w:t>
      </w:r>
      <w:proofErr w:type="spellStart"/>
      <w:r w:rsidR="00456FDF" w:rsidRPr="00456FDF">
        <w:t>A</w:t>
      </w:r>
      <w:r w:rsidR="009C4B8C">
        <w:t>I</w:t>
      </w:r>
      <w:r w:rsidR="00456FDF" w:rsidRPr="00456FDF">
        <w:t>&amp;Data</w:t>
      </w:r>
      <w:proofErr w:type="spellEnd"/>
      <w:r w:rsidR="00456FDF" w:rsidRPr="00456FDF">
        <w:t xml:space="preserve"> (Linux Foundation)</w:t>
      </w:r>
    </w:p>
    <w:p w14:paraId="1E01086E" w14:textId="77777777" w:rsidR="00B82BCA" w:rsidRPr="00B82BCA" w:rsidRDefault="00B82BCA" w:rsidP="00456FDF">
      <w:pPr>
        <w:widowControl w:val="0"/>
        <w:tabs>
          <w:tab w:val="left" w:pos="538"/>
        </w:tabs>
        <w:autoSpaceDE w:val="0"/>
        <w:autoSpaceDN w:val="0"/>
        <w:spacing w:after="0" w:line="218" w:lineRule="auto"/>
        <w:ind w:right="248"/>
        <w:rPr>
          <w:rFonts w:ascii="Arial" w:hAnsi="Arial"/>
          <w:color w:val="494949"/>
          <w:sz w:val="19"/>
        </w:rPr>
      </w:pPr>
    </w:p>
    <w:p w14:paraId="0F7DAE15" w14:textId="77AF3762" w:rsidR="00456FDF" w:rsidRPr="00541464" w:rsidRDefault="00456FDF" w:rsidP="00541464">
      <w:pPr>
        <w:pStyle w:val="3"/>
      </w:pPr>
      <w:r w:rsidRPr="00541464">
        <w:t>5.1 紹介</w:t>
      </w:r>
    </w:p>
    <w:p w14:paraId="6DEB6C5F" w14:textId="71971ABF" w:rsidR="00541464" w:rsidRDefault="00541464" w:rsidP="00541464">
      <w:pPr>
        <w:widowControl w:val="0"/>
        <w:tabs>
          <w:tab w:val="left" w:pos="538"/>
        </w:tabs>
        <w:autoSpaceDE w:val="0"/>
        <w:autoSpaceDN w:val="0"/>
        <w:spacing w:after="0" w:line="218" w:lineRule="auto"/>
        <w:ind w:right="248"/>
        <w:rPr>
          <w:rFonts w:ascii="Arial" w:hAnsi="Arial"/>
          <w:color w:val="494949"/>
          <w:sz w:val="19"/>
        </w:rPr>
      </w:pPr>
      <w:r w:rsidRPr="0076621A">
        <w:rPr>
          <w:rFonts w:ascii="Arial" w:hAnsi="Arial"/>
          <w:color w:val="494949"/>
          <w:sz w:val="19"/>
        </w:rPr>
        <w:t>LF AI &amp; Data</w:t>
      </w:r>
      <w:r w:rsidRPr="0076621A">
        <w:rPr>
          <w:rFonts w:ascii="Arial" w:hAnsi="Arial"/>
          <w:color w:val="494949"/>
          <w:sz w:val="19"/>
        </w:rPr>
        <w:t>は、</w:t>
      </w:r>
      <w:r w:rsidRPr="0076621A">
        <w:rPr>
          <w:rFonts w:ascii="Arial" w:hAnsi="Arial"/>
          <w:color w:val="494949"/>
          <w:sz w:val="19"/>
        </w:rPr>
        <w:t>Linux Foundation</w:t>
      </w:r>
      <w:r w:rsidRPr="0076621A">
        <w:rPr>
          <w:rFonts w:ascii="Arial" w:hAnsi="Arial"/>
          <w:color w:val="494949"/>
          <w:sz w:val="19"/>
        </w:rPr>
        <w:t>の</w:t>
      </w:r>
      <w:r w:rsidR="0043266C">
        <w:rPr>
          <w:rFonts w:ascii="Arial" w:hAnsi="Arial" w:hint="eastAsia"/>
          <w:color w:val="494949"/>
          <w:sz w:val="19"/>
        </w:rPr>
        <w:t>プロジェクトの１つですが、</w:t>
      </w:r>
      <w:r w:rsidRPr="0076621A">
        <w:rPr>
          <w:rFonts w:ascii="Arial" w:hAnsi="Arial"/>
          <w:color w:val="494949"/>
          <w:sz w:val="19"/>
        </w:rPr>
        <w:t>包括的な財団で、</w:t>
      </w:r>
      <w:r>
        <w:rPr>
          <w:rFonts w:ascii="Arial" w:hAnsi="Arial" w:hint="eastAsia"/>
          <w:color w:val="494949"/>
          <w:sz w:val="19"/>
        </w:rPr>
        <w:t>人工知能</w:t>
      </w:r>
      <w:r w:rsidRPr="0076621A">
        <w:rPr>
          <w:rFonts w:ascii="Arial" w:hAnsi="Arial"/>
          <w:color w:val="494949"/>
          <w:sz w:val="19"/>
        </w:rPr>
        <w:t>、機械学習、ディープラーニング、</w:t>
      </w:r>
      <w:r>
        <w:rPr>
          <w:rFonts w:ascii="Arial" w:hAnsi="Arial" w:hint="eastAsia"/>
          <w:color w:val="494949"/>
          <w:sz w:val="19"/>
        </w:rPr>
        <w:t>ビッグデータ関連</w:t>
      </w:r>
      <w:r w:rsidRPr="0076621A">
        <w:rPr>
          <w:rFonts w:ascii="Arial" w:hAnsi="Arial"/>
          <w:color w:val="494949"/>
          <w:sz w:val="19"/>
        </w:rPr>
        <w:t>のオープンソースのイノベーションをサポートしています。持続可能なオープンソースの</w:t>
      </w:r>
      <w:r>
        <w:rPr>
          <w:rFonts w:ascii="Arial" w:hAnsi="Arial" w:hint="eastAsia"/>
          <w:color w:val="494949"/>
          <w:sz w:val="19"/>
        </w:rPr>
        <w:t>人工知能</w:t>
      </w:r>
      <w:r w:rsidRPr="0076621A">
        <w:rPr>
          <w:rFonts w:ascii="Arial" w:hAnsi="Arial"/>
          <w:color w:val="494949"/>
          <w:sz w:val="19"/>
        </w:rPr>
        <w:t>のエコシステムを作るために作られました。</w:t>
      </w:r>
      <w:r>
        <w:rPr>
          <w:rFonts w:ascii="Arial" w:hAnsi="Arial"/>
          <w:color w:val="494949"/>
          <w:sz w:val="19"/>
        </w:rPr>
        <w:br/>
      </w:r>
      <w:r w:rsidRPr="0076621A">
        <w:rPr>
          <w:rFonts w:ascii="Arial" w:hAnsi="Arial"/>
          <w:color w:val="494949"/>
          <w:sz w:val="19"/>
        </w:rPr>
        <w:t>メンバーシップや</w:t>
      </w:r>
      <w:r>
        <w:rPr>
          <w:rFonts w:ascii="Arial" w:hAnsi="Arial" w:hint="eastAsia"/>
          <w:color w:val="494949"/>
          <w:sz w:val="19"/>
        </w:rPr>
        <w:t>資金</w:t>
      </w:r>
      <w:r w:rsidRPr="0076621A">
        <w:rPr>
          <w:rFonts w:ascii="Arial" w:hAnsi="Arial"/>
          <w:color w:val="494949"/>
          <w:sz w:val="19"/>
        </w:rPr>
        <w:t>管理、エコシステム</w:t>
      </w:r>
      <w:r>
        <w:rPr>
          <w:rFonts w:ascii="Arial" w:hAnsi="Arial" w:hint="eastAsia"/>
          <w:color w:val="494949"/>
          <w:sz w:val="19"/>
        </w:rPr>
        <w:t>の継続的な発展</w:t>
      </w:r>
      <w:r w:rsidRPr="0076621A">
        <w:rPr>
          <w:rFonts w:ascii="Arial" w:hAnsi="Arial"/>
          <w:color w:val="494949"/>
          <w:sz w:val="19"/>
        </w:rPr>
        <w:t>、法的サポー</w:t>
      </w:r>
      <w:r w:rsidRPr="0076621A">
        <w:rPr>
          <w:rFonts w:ascii="Arial" w:hAnsi="Arial" w:hint="eastAsia"/>
          <w:color w:val="494949"/>
          <w:sz w:val="19"/>
        </w:rPr>
        <w:t>ト、</w:t>
      </w:r>
      <w:r w:rsidRPr="0076621A">
        <w:rPr>
          <w:rFonts w:ascii="Arial" w:hAnsi="Arial"/>
          <w:color w:val="494949"/>
          <w:sz w:val="19"/>
        </w:rPr>
        <w:t>PR/</w:t>
      </w:r>
      <w:r w:rsidRPr="0076621A">
        <w:rPr>
          <w:rFonts w:ascii="Arial" w:hAnsi="Arial"/>
          <w:color w:val="494949"/>
          <w:sz w:val="19"/>
        </w:rPr>
        <w:t>マーケティング</w:t>
      </w:r>
      <w:r w:rsidRPr="0076621A">
        <w:rPr>
          <w:rFonts w:ascii="Arial" w:hAnsi="Arial"/>
          <w:color w:val="494949"/>
          <w:sz w:val="19"/>
        </w:rPr>
        <w:t>/</w:t>
      </w:r>
      <w:r w:rsidRPr="0076621A">
        <w:rPr>
          <w:rFonts w:ascii="Arial" w:hAnsi="Arial"/>
          <w:color w:val="494949"/>
          <w:sz w:val="19"/>
        </w:rPr>
        <w:t>コミュニケーション、イベントサポート、コンプライアンス</w:t>
      </w:r>
      <w:r>
        <w:rPr>
          <w:rFonts w:ascii="Arial" w:hAnsi="Arial" w:hint="eastAsia"/>
          <w:color w:val="494949"/>
          <w:sz w:val="19"/>
        </w:rPr>
        <w:t>検査</w:t>
      </w:r>
      <w:r w:rsidRPr="0076621A">
        <w:rPr>
          <w:rFonts w:ascii="Arial" w:hAnsi="Arial"/>
          <w:color w:val="494949"/>
          <w:sz w:val="19"/>
        </w:rPr>
        <w:t>、多様で活気のあるコミュニティでのオープン開発プロジェクトのサポート</w:t>
      </w:r>
      <w:r>
        <w:rPr>
          <w:rFonts w:ascii="Arial" w:hAnsi="Arial" w:hint="eastAsia"/>
          <w:color w:val="494949"/>
          <w:sz w:val="19"/>
        </w:rPr>
        <w:t>など</w:t>
      </w:r>
      <w:r w:rsidRPr="0076621A">
        <w:rPr>
          <w:rFonts w:ascii="Arial" w:hAnsi="Arial"/>
          <w:color w:val="494949"/>
          <w:sz w:val="19"/>
        </w:rPr>
        <w:t>、多くのサービスを提供しています。</w:t>
      </w:r>
    </w:p>
    <w:p w14:paraId="4CEA175C" w14:textId="77777777" w:rsidR="009C4B8C" w:rsidRDefault="009C4B8C" w:rsidP="00541464">
      <w:pPr>
        <w:widowControl w:val="0"/>
        <w:tabs>
          <w:tab w:val="left" w:pos="538"/>
        </w:tabs>
        <w:autoSpaceDE w:val="0"/>
        <w:autoSpaceDN w:val="0"/>
        <w:spacing w:after="0" w:line="218" w:lineRule="auto"/>
        <w:ind w:right="248"/>
        <w:rPr>
          <w:rFonts w:ascii="Arial" w:hAnsi="Arial"/>
          <w:color w:val="494949"/>
          <w:sz w:val="19"/>
        </w:rPr>
      </w:pPr>
    </w:p>
    <w:p w14:paraId="17ECAE67" w14:textId="315DD4BF" w:rsidR="00541464" w:rsidRDefault="0043266C" w:rsidP="009C4B8C">
      <w:pPr>
        <w:widowControl w:val="0"/>
        <w:tabs>
          <w:tab w:val="left" w:pos="538"/>
        </w:tabs>
        <w:autoSpaceDE w:val="0"/>
        <w:autoSpaceDN w:val="0"/>
        <w:spacing w:after="0" w:line="218" w:lineRule="auto"/>
        <w:ind w:right="248"/>
        <w:rPr>
          <w:rFonts w:ascii="Arial" w:hAnsi="Arial"/>
          <w:color w:val="494949"/>
          <w:sz w:val="19"/>
        </w:rPr>
      </w:pPr>
      <w:r>
        <w:rPr>
          <w:rFonts w:ascii="Arial" w:hAnsi="Arial" w:hint="eastAsia"/>
          <w:color w:val="494949"/>
          <w:sz w:val="19"/>
        </w:rPr>
        <w:t>これまで</w:t>
      </w:r>
      <w:r w:rsidR="009C4B8C">
        <w:rPr>
          <w:rFonts w:ascii="Arial" w:hAnsi="Arial" w:hint="eastAsia"/>
          <w:color w:val="494949"/>
          <w:sz w:val="19"/>
        </w:rPr>
        <w:t>L</w:t>
      </w:r>
      <w:r w:rsidR="009C4B8C">
        <w:rPr>
          <w:rFonts w:ascii="Arial" w:hAnsi="Arial"/>
          <w:color w:val="494949"/>
          <w:sz w:val="19"/>
        </w:rPr>
        <w:t xml:space="preserve">F </w:t>
      </w:r>
      <w:proofErr w:type="spellStart"/>
      <w:r w:rsidR="009C4B8C">
        <w:rPr>
          <w:rFonts w:ascii="Arial" w:hAnsi="Arial"/>
          <w:color w:val="494949"/>
          <w:sz w:val="19"/>
        </w:rPr>
        <w:t>AI&amp;Data</w:t>
      </w:r>
      <w:proofErr w:type="spellEnd"/>
      <w:r w:rsidR="009C4B8C">
        <w:rPr>
          <w:rFonts w:ascii="Arial" w:hAnsi="Arial" w:hint="eastAsia"/>
          <w:color w:val="494949"/>
          <w:sz w:val="19"/>
        </w:rPr>
        <w:t>を卒業したプロジェクトは</w:t>
      </w:r>
      <w:proofErr w:type="spellStart"/>
      <w:r w:rsidR="009C4B8C" w:rsidRPr="009C4B8C">
        <w:rPr>
          <w:rFonts w:ascii="Arial" w:hAnsi="Arial"/>
          <w:color w:val="494949"/>
          <w:sz w:val="19"/>
        </w:rPr>
        <w:t>Acumos</w:t>
      </w:r>
      <w:proofErr w:type="spellEnd"/>
      <w:r w:rsidR="009C4B8C" w:rsidRPr="009C4B8C">
        <w:rPr>
          <w:rFonts w:ascii="Arial" w:hAnsi="Arial"/>
          <w:color w:val="494949"/>
          <w:sz w:val="19"/>
        </w:rPr>
        <w:t xml:space="preserve"> Angel-ML Egeria </w:t>
      </w:r>
      <w:proofErr w:type="spellStart"/>
      <w:r w:rsidR="009C4B8C" w:rsidRPr="009C4B8C">
        <w:rPr>
          <w:rFonts w:ascii="Arial" w:hAnsi="Arial"/>
          <w:color w:val="494949"/>
          <w:sz w:val="19"/>
        </w:rPr>
        <w:t>Horovod</w:t>
      </w:r>
      <w:proofErr w:type="spellEnd"/>
      <w:r w:rsidR="009C4B8C" w:rsidRPr="009C4B8C">
        <w:rPr>
          <w:rFonts w:ascii="Arial" w:hAnsi="Arial"/>
          <w:color w:val="494949"/>
          <w:sz w:val="19"/>
        </w:rPr>
        <w:t xml:space="preserve"> ONNX</w:t>
      </w:r>
      <w:r w:rsidR="009C4B8C" w:rsidRPr="009C4B8C">
        <w:rPr>
          <w:rFonts w:ascii="Arial" w:hAnsi="Arial"/>
          <w:color w:val="494949"/>
          <w:sz w:val="19"/>
        </w:rPr>
        <w:t>。</w:t>
      </w:r>
      <w:r w:rsidR="009C4B8C">
        <w:rPr>
          <w:rFonts w:ascii="Arial" w:hAnsi="Arial"/>
          <w:color w:val="494949"/>
          <w:sz w:val="19"/>
        </w:rPr>
        <w:br/>
      </w:r>
      <w:r w:rsidR="009C4B8C">
        <w:rPr>
          <w:rFonts w:ascii="Arial" w:hAnsi="Arial" w:hint="eastAsia"/>
          <w:color w:val="494949"/>
          <w:sz w:val="19"/>
        </w:rPr>
        <w:t>現在インキュベーション中のプロジェクトは</w:t>
      </w:r>
      <w:proofErr w:type="spellStart"/>
      <w:r w:rsidR="009C4B8C" w:rsidRPr="009C4B8C">
        <w:rPr>
          <w:rFonts w:ascii="Arial" w:hAnsi="Arial"/>
          <w:color w:val="494949"/>
          <w:sz w:val="19"/>
        </w:rPr>
        <w:t>Adlik</w:t>
      </w:r>
      <w:proofErr w:type="spellEnd"/>
      <w:r w:rsidR="009C4B8C" w:rsidRPr="009C4B8C">
        <w:rPr>
          <w:rFonts w:ascii="Arial" w:hAnsi="Arial"/>
          <w:color w:val="494949"/>
          <w:sz w:val="19"/>
        </w:rPr>
        <w:t>、</w:t>
      </w:r>
      <w:r w:rsidR="009C4B8C" w:rsidRPr="009C4B8C">
        <w:rPr>
          <w:rFonts w:ascii="Arial" w:hAnsi="Arial"/>
          <w:color w:val="494949"/>
          <w:sz w:val="19"/>
        </w:rPr>
        <w:t>Adversarial Robustness Toolkit</w:t>
      </w:r>
      <w:r w:rsidR="009C4B8C" w:rsidRPr="009C4B8C">
        <w:rPr>
          <w:rFonts w:ascii="Arial" w:hAnsi="Arial"/>
          <w:color w:val="494949"/>
          <w:sz w:val="19"/>
        </w:rPr>
        <w:t>、</w:t>
      </w:r>
      <w:r w:rsidR="009C4B8C" w:rsidRPr="009C4B8C">
        <w:rPr>
          <w:rFonts w:ascii="Arial" w:hAnsi="Arial"/>
          <w:color w:val="494949"/>
          <w:sz w:val="19"/>
        </w:rPr>
        <w:t xml:space="preserve">AI </w:t>
      </w:r>
      <w:proofErr w:type="spellStart"/>
      <w:r w:rsidR="009C4B8C" w:rsidRPr="009C4B8C">
        <w:rPr>
          <w:rFonts w:ascii="Arial" w:hAnsi="Arial"/>
          <w:color w:val="494949"/>
          <w:sz w:val="19"/>
        </w:rPr>
        <w:t>Explainability</w:t>
      </w:r>
      <w:proofErr w:type="spellEnd"/>
      <w:r w:rsidR="009C4B8C" w:rsidRPr="009C4B8C">
        <w:rPr>
          <w:rFonts w:ascii="Arial" w:hAnsi="Arial"/>
          <w:color w:val="494949"/>
          <w:sz w:val="19"/>
        </w:rPr>
        <w:t xml:space="preserve"> 360 Toolkit</w:t>
      </w:r>
      <w:r w:rsidR="009C4B8C" w:rsidRPr="009C4B8C">
        <w:rPr>
          <w:rFonts w:ascii="Arial" w:hAnsi="Arial"/>
          <w:color w:val="494949"/>
          <w:sz w:val="19"/>
        </w:rPr>
        <w:t>、</w:t>
      </w:r>
      <w:r w:rsidR="009C4B8C" w:rsidRPr="009C4B8C">
        <w:rPr>
          <w:rFonts w:ascii="Arial" w:hAnsi="Arial"/>
          <w:color w:val="494949"/>
          <w:sz w:val="19"/>
        </w:rPr>
        <w:t>AI Fairness 360 Toolkit</w:t>
      </w:r>
      <w:r w:rsidR="009C4B8C" w:rsidRPr="009C4B8C">
        <w:rPr>
          <w:rFonts w:ascii="Arial" w:hAnsi="Arial"/>
          <w:color w:val="494949"/>
          <w:sz w:val="19"/>
        </w:rPr>
        <w:t>、</w:t>
      </w:r>
      <w:r w:rsidR="009C4B8C" w:rsidRPr="009C4B8C">
        <w:rPr>
          <w:rFonts w:ascii="Arial" w:hAnsi="Arial"/>
          <w:color w:val="494949"/>
          <w:sz w:val="19"/>
        </w:rPr>
        <w:t>Amundsen</w:t>
      </w:r>
      <w:r w:rsidR="009C4B8C" w:rsidRPr="009C4B8C">
        <w:rPr>
          <w:rFonts w:ascii="Arial" w:hAnsi="Arial"/>
          <w:color w:val="494949"/>
          <w:sz w:val="19"/>
        </w:rPr>
        <w:t>、</w:t>
      </w:r>
      <w:proofErr w:type="spellStart"/>
      <w:r w:rsidR="009C4B8C" w:rsidRPr="009C4B8C">
        <w:rPr>
          <w:rFonts w:ascii="Arial" w:hAnsi="Arial"/>
          <w:color w:val="494949"/>
          <w:sz w:val="19"/>
        </w:rPr>
        <w:t>DataPractices</w:t>
      </w:r>
      <w:proofErr w:type="spellEnd"/>
      <w:r w:rsidR="009C4B8C" w:rsidRPr="009C4B8C">
        <w:rPr>
          <w:rFonts w:ascii="Arial" w:hAnsi="Arial"/>
          <w:color w:val="494949"/>
          <w:sz w:val="19"/>
        </w:rPr>
        <w:t>、</w:t>
      </w:r>
      <w:r w:rsidR="009C4B8C" w:rsidRPr="009C4B8C">
        <w:rPr>
          <w:rFonts w:ascii="Arial" w:hAnsi="Arial"/>
          <w:color w:val="494949"/>
          <w:sz w:val="19"/>
        </w:rPr>
        <w:t>DELTA</w:t>
      </w:r>
      <w:r w:rsidR="009C4B8C" w:rsidRPr="009C4B8C">
        <w:rPr>
          <w:rFonts w:ascii="Arial" w:hAnsi="Arial"/>
          <w:color w:val="494949"/>
          <w:sz w:val="19"/>
        </w:rPr>
        <w:t>、</w:t>
      </w:r>
      <w:proofErr w:type="spellStart"/>
      <w:r w:rsidR="009C4B8C" w:rsidRPr="009C4B8C">
        <w:rPr>
          <w:rFonts w:ascii="Arial" w:hAnsi="Arial"/>
          <w:color w:val="494949"/>
          <w:sz w:val="19"/>
        </w:rPr>
        <w:t>Elast</w:t>
      </w:r>
      <w:proofErr w:type="spellEnd"/>
      <w:r w:rsidR="009C4B8C" w:rsidRPr="009C4B8C">
        <w:rPr>
          <w:rFonts w:ascii="Arial" w:hAnsi="Arial"/>
          <w:color w:val="494949"/>
          <w:sz w:val="19"/>
        </w:rPr>
        <w:t xml:space="preserve"> </w:t>
      </w:r>
      <w:proofErr w:type="spellStart"/>
      <w:r w:rsidR="009C4B8C" w:rsidRPr="009C4B8C">
        <w:rPr>
          <w:rFonts w:ascii="Arial" w:hAnsi="Arial"/>
          <w:color w:val="494949"/>
          <w:sz w:val="19"/>
        </w:rPr>
        <w:t>ic</w:t>
      </w:r>
      <w:proofErr w:type="spellEnd"/>
      <w:r w:rsidR="009C4B8C" w:rsidRPr="009C4B8C">
        <w:rPr>
          <w:rFonts w:ascii="Arial" w:hAnsi="Arial"/>
          <w:color w:val="494949"/>
          <w:sz w:val="19"/>
        </w:rPr>
        <w:t xml:space="preserve"> Deep Learning (EDL)</w:t>
      </w:r>
      <w:r w:rsidR="009C4B8C" w:rsidRPr="009C4B8C">
        <w:rPr>
          <w:rFonts w:ascii="Arial" w:hAnsi="Arial"/>
          <w:color w:val="494949"/>
          <w:sz w:val="19"/>
        </w:rPr>
        <w:t>、</w:t>
      </w:r>
      <w:r w:rsidR="009C4B8C" w:rsidRPr="009C4B8C">
        <w:rPr>
          <w:rFonts w:ascii="Arial" w:hAnsi="Arial"/>
          <w:color w:val="494949"/>
          <w:sz w:val="19"/>
        </w:rPr>
        <w:t>Feast</w:t>
      </w:r>
      <w:r w:rsidR="009C4B8C" w:rsidRPr="009C4B8C">
        <w:rPr>
          <w:rFonts w:ascii="Arial" w:hAnsi="Arial"/>
          <w:color w:val="494949"/>
          <w:sz w:val="19"/>
        </w:rPr>
        <w:t>、</w:t>
      </w:r>
      <w:r w:rsidR="009C4B8C" w:rsidRPr="009C4B8C">
        <w:rPr>
          <w:rFonts w:ascii="Arial" w:hAnsi="Arial"/>
          <w:color w:val="494949"/>
          <w:sz w:val="19"/>
        </w:rPr>
        <w:t>Forest Flow</w:t>
      </w:r>
      <w:r w:rsidR="009C4B8C" w:rsidRPr="009C4B8C">
        <w:rPr>
          <w:rFonts w:ascii="Arial" w:hAnsi="Arial"/>
          <w:color w:val="494949"/>
          <w:sz w:val="19"/>
        </w:rPr>
        <w:t>、</w:t>
      </w:r>
      <w:proofErr w:type="spellStart"/>
      <w:r w:rsidR="009C4B8C" w:rsidRPr="009C4B8C">
        <w:rPr>
          <w:rFonts w:ascii="Arial" w:hAnsi="Arial"/>
          <w:color w:val="494949"/>
          <w:sz w:val="19"/>
        </w:rPr>
        <w:t>JanusGraph</w:t>
      </w:r>
      <w:proofErr w:type="spellEnd"/>
      <w:r w:rsidR="009C4B8C" w:rsidRPr="009C4B8C">
        <w:rPr>
          <w:rFonts w:ascii="Arial" w:hAnsi="Arial"/>
          <w:color w:val="494949"/>
          <w:sz w:val="19"/>
        </w:rPr>
        <w:t>、</w:t>
      </w:r>
      <w:r w:rsidR="009C4B8C" w:rsidRPr="009C4B8C">
        <w:rPr>
          <w:rFonts w:ascii="Arial" w:hAnsi="Arial"/>
          <w:color w:val="494949"/>
          <w:sz w:val="19"/>
        </w:rPr>
        <w:t>Ludwig</w:t>
      </w:r>
      <w:r w:rsidR="009C4B8C" w:rsidRPr="009C4B8C">
        <w:rPr>
          <w:rFonts w:ascii="Arial" w:hAnsi="Arial"/>
          <w:color w:val="494949"/>
          <w:sz w:val="19"/>
        </w:rPr>
        <w:t>、</w:t>
      </w:r>
      <w:r w:rsidR="009C4B8C" w:rsidRPr="009C4B8C">
        <w:rPr>
          <w:rFonts w:ascii="Arial" w:hAnsi="Arial"/>
          <w:color w:val="494949"/>
          <w:sz w:val="19"/>
        </w:rPr>
        <w:t>Marquez</w:t>
      </w:r>
      <w:r w:rsidR="009C4B8C" w:rsidRPr="009C4B8C">
        <w:rPr>
          <w:rFonts w:ascii="Arial" w:hAnsi="Arial"/>
          <w:color w:val="494949"/>
          <w:sz w:val="19"/>
        </w:rPr>
        <w:t>、</w:t>
      </w:r>
      <w:r w:rsidR="009C4B8C" w:rsidRPr="009C4B8C">
        <w:rPr>
          <w:rFonts w:ascii="Arial" w:hAnsi="Arial"/>
          <w:color w:val="494949"/>
          <w:sz w:val="19"/>
        </w:rPr>
        <w:t>Milvus</w:t>
      </w:r>
      <w:r w:rsidR="009C4B8C" w:rsidRPr="009C4B8C">
        <w:rPr>
          <w:rFonts w:ascii="Arial" w:hAnsi="Arial"/>
          <w:color w:val="494949"/>
          <w:sz w:val="19"/>
        </w:rPr>
        <w:t>、</w:t>
      </w:r>
      <w:proofErr w:type="spellStart"/>
      <w:r w:rsidR="009C4B8C" w:rsidRPr="009C4B8C">
        <w:rPr>
          <w:rFonts w:ascii="Arial" w:hAnsi="Arial"/>
          <w:color w:val="494949"/>
          <w:sz w:val="19"/>
        </w:rPr>
        <w:t>NNSt</w:t>
      </w:r>
      <w:proofErr w:type="spellEnd"/>
      <w:r w:rsidR="009C4B8C" w:rsidRPr="009C4B8C">
        <w:rPr>
          <w:rFonts w:ascii="Arial" w:hAnsi="Arial"/>
          <w:color w:val="494949"/>
          <w:sz w:val="19"/>
        </w:rPr>
        <w:t xml:space="preserve"> reamer</w:t>
      </w:r>
      <w:r w:rsidR="009C4B8C" w:rsidRPr="009C4B8C">
        <w:rPr>
          <w:rFonts w:ascii="Arial" w:hAnsi="Arial"/>
          <w:color w:val="494949"/>
          <w:sz w:val="19"/>
        </w:rPr>
        <w:t>、</w:t>
      </w:r>
      <w:r w:rsidR="009C4B8C" w:rsidRPr="009C4B8C">
        <w:rPr>
          <w:rFonts w:ascii="Arial" w:hAnsi="Arial"/>
          <w:color w:val="494949"/>
          <w:sz w:val="19"/>
        </w:rPr>
        <w:t>OpenDS4All</w:t>
      </w:r>
      <w:r w:rsidR="009C4B8C" w:rsidRPr="009C4B8C">
        <w:rPr>
          <w:rFonts w:ascii="Arial" w:hAnsi="Arial"/>
          <w:color w:val="494949"/>
          <w:sz w:val="19"/>
        </w:rPr>
        <w:t>、</w:t>
      </w:r>
      <w:r w:rsidR="009C4B8C" w:rsidRPr="009C4B8C">
        <w:rPr>
          <w:rFonts w:ascii="Arial" w:hAnsi="Arial"/>
          <w:color w:val="494949"/>
          <w:sz w:val="19"/>
        </w:rPr>
        <w:t>Pyro</w:t>
      </w:r>
      <w:r w:rsidR="009C4B8C" w:rsidRPr="009C4B8C">
        <w:rPr>
          <w:rFonts w:ascii="Arial" w:hAnsi="Arial"/>
          <w:color w:val="494949"/>
          <w:sz w:val="19"/>
        </w:rPr>
        <w:t>、</w:t>
      </w:r>
      <w:r w:rsidR="009C4B8C" w:rsidRPr="009C4B8C">
        <w:rPr>
          <w:rFonts w:ascii="Arial" w:hAnsi="Arial"/>
          <w:color w:val="494949"/>
          <w:sz w:val="19"/>
        </w:rPr>
        <w:t>SOAJS</w:t>
      </w:r>
      <w:r w:rsidR="009C4B8C" w:rsidRPr="009C4B8C">
        <w:rPr>
          <w:rFonts w:ascii="Arial" w:hAnsi="Arial"/>
          <w:color w:val="494949"/>
          <w:sz w:val="19"/>
        </w:rPr>
        <w:t>、</w:t>
      </w:r>
      <w:proofErr w:type="spellStart"/>
      <w:r w:rsidR="009C4B8C" w:rsidRPr="009C4B8C">
        <w:rPr>
          <w:rFonts w:ascii="Arial" w:hAnsi="Arial"/>
          <w:color w:val="494949"/>
          <w:sz w:val="19"/>
        </w:rPr>
        <w:t>sparklyr</w:t>
      </w:r>
      <w:proofErr w:type="spellEnd"/>
      <w:r w:rsidR="009C4B8C" w:rsidRPr="009C4B8C">
        <w:rPr>
          <w:rFonts w:ascii="Arial" w:hAnsi="Arial"/>
          <w:color w:val="494949"/>
          <w:sz w:val="19"/>
        </w:rPr>
        <w:t xml:space="preserve"> </w:t>
      </w:r>
      <w:r w:rsidR="009C4B8C" w:rsidRPr="009C4B8C">
        <w:rPr>
          <w:rFonts w:ascii="Arial" w:hAnsi="Arial"/>
          <w:color w:val="494949"/>
          <w:sz w:val="19"/>
        </w:rPr>
        <w:t>等。</w:t>
      </w:r>
    </w:p>
    <w:p w14:paraId="77B78338" w14:textId="5631E165" w:rsidR="009C4B8C" w:rsidRDefault="009C4B8C" w:rsidP="009C4B8C">
      <w:pPr>
        <w:widowControl w:val="0"/>
        <w:tabs>
          <w:tab w:val="left" w:pos="538"/>
        </w:tabs>
        <w:autoSpaceDE w:val="0"/>
        <w:autoSpaceDN w:val="0"/>
        <w:spacing w:after="0" w:line="218" w:lineRule="auto"/>
        <w:ind w:right="248"/>
        <w:rPr>
          <w:rFonts w:ascii="Arial" w:hAnsi="Arial"/>
          <w:color w:val="494949"/>
          <w:sz w:val="19"/>
        </w:rPr>
      </w:pPr>
    </w:p>
    <w:p w14:paraId="52A0C8D1" w14:textId="219F1F7C" w:rsidR="009C4B8C" w:rsidRDefault="006764ED" w:rsidP="009C4B8C">
      <w:pPr>
        <w:widowControl w:val="0"/>
        <w:tabs>
          <w:tab w:val="left" w:pos="538"/>
        </w:tabs>
        <w:autoSpaceDE w:val="0"/>
        <w:autoSpaceDN w:val="0"/>
        <w:spacing w:after="0" w:line="218" w:lineRule="auto"/>
        <w:ind w:right="248"/>
        <w:rPr>
          <w:rFonts w:ascii="Arial" w:hAnsi="Arial"/>
          <w:color w:val="494949"/>
          <w:sz w:val="19"/>
        </w:rPr>
      </w:pPr>
      <w:r>
        <w:rPr>
          <w:rFonts w:ascii="Arial" w:hAnsi="Arial" w:hint="eastAsia"/>
          <w:color w:val="494949"/>
          <w:sz w:val="19"/>
        </w:rPr>
        <w:t>5</w:t>
      </w:r>
      <w:r>
        <w:rPr>
          <w:rFonts w:ascii="Arial" w:hAnsi="Arial"/>
          <w:color w:val="494949"/>
          <w:sz w:val="19"/>
        </w:rPr>
        <w:t xml:space="preserve">.2 </w:t>
      </w:r>
      <w:r>
        <w:rPr>
          <w:rFonts w:ascii="Arial" w:hAnsi="Arial" w:hint="eastAsia"/>
          <w:color w:val="494949"/>
          <w:sz w:val="19"/>
        </w:rPr>
        <w:t>提案のプロセス</w:t>
      </w:r>
    </w:p>
    <w:p w14:paraId="7565755D" w14:textId="26F93798" w:rsidR="00295078" w:rsidRDefault="00295078" w:rsidP="00295078">
      <w:pPr>
        <w:pStyle w:val="af5"/>
        <w:spacing w:before="35" w:line="334" w:lineRule="exact"/>
        <w:ind w:left="193"/>
        <w:rPr>
          <w:lang w:eastAsia="ja-JP"/>
        </w:rPr>
      </w:pPr>
      <w:r>
        <w:rPr>
          <w:color w:val="33495D"/>
          <w:w w:val="105"/>
          <w:lang w:eastAsia="ja-JP"/>
        </w:rPr>
        <w:t xml:space="preserve">LF </w:t>
      </w:r>
      <w:proofErr w:type="spellStart"/>
      <w:r>
        <w:rPr>
          <w:color w:val="33495D"/>
          <w:w w:val="105"/>
          <w:lang w:eastAsia="ja-JP"/>
        </w:rPr>
        <w:t>AI&amp;Data</w:t>
      </w:r>
      <w:proofErr w:type="spellEnd"/>
      <w:r>
        <w:rPr>
          <w:color w:val="33495D"/>
          <w:w w:val="105"/>
          <w:lang w:eastAsia="ja-JP"/>
        </w:rPr>
        <w:t xml:space="preserve"> Foundationに入るには提案書</w:t>
      </w:r>
      <w:r>
        <w:rPr>
          <w:rFonts w:asciiTheme="minorEastAsia" w:eastAsiaTheme="minorEastAsia" w:hAnsiTheme="minorEastAsia" w:hint="eastAsia"/>
          <w:color w:val="33495D"/>
          <w:w w:val="105"/>
          <w:lang w:eastAsia="ja-JP"/>
        </w:rPr>
        <w:t>（proposal）</w:t>
      </w:r>
      <w:r>
        <w:rPr>
          <w:color w:val="33495D"/>
          <w:w w:val="105"/>
          <w:lang w:eastAsia="ja-JP"/>
        </w:rPr>
        <w:t>が必要です。</w:t>
      </w:r>
    </w:p>
    <w:p w14:paraId="505459E9" w14:textId="41D690F8" w:rsidR="00295078" w:rsidRDefault="00295078" w:rsidP="00295078">
      <w:pPr>
        <w:pStyle w:val="af5"/>
        <w:spacing w:line="334" w:lineRule="exact"/>
        <w:ind w:left="193"/>
        <w:rPr>
          <w:lang w:eastAsia="ja-JP"/>
        </w:rPr>
      </w:pPr>
      <w:r>
        <w:rPr>
          <w:color w:val="33495D"/>
          <w:w w:val="105"/>
          <w:lang w:eastAsia="ja-JP"/>
        </w:rPr>
        <w:t xml:space="preserve">プロジェクト提案のプロセスは、すべてのプロジェクトとLF </w:t>
      </w:r>
      <w:proofErr w:type="spellStart"/>
      <w:r>
        <w:rPr>
          <w:color w:val="33495D"/>
          <w:w w:val="105"/>
          <w:lang w:eastAsia="ja-JP"/>
        </w:rPr>
        <w:t>AI&amp;Data</w:t>
      </w:r>
      <w:proofErr w:type="spellEnd"/>
      <w:r>
        <w:rPr>
          <w:color w:val="33495D"/>
          <w:w w:val="105"/>
          <w:lang w:eastAsia="ja-JP"/>
        </w:rPr>
        <w:t xml:space="preserve"> Foundation内で新たに結成されるプロジェクトに共通しています。</w:t>
      </w:r>
    </w:p>
    <w:p w14:paraId="4F0A137D" w14:textId="77777777" w:rsidR="00295078" w:rsidRDefault="00295078" w:rsidP="00295078">
      <w:pPr>
        <w:pStyle w:val="af5"/>
        <w:spacing w:before="12"/>
        <w:rPr>
          <w:sz w:val="16"/>
          <w:lang w:eastAsia="ja-JP"/>
        </w:rPr>
      </w:pPr>
    </w:p>
    <w:p w14:paraId="509A8610" w14:textId="0E62A329" w:rsidR="00295078" w:rsidRDefault="00A71775" w:rsidP="00295078">
      <w:pPr>
        <w:pStyle w:val="af5"/>
        <w:spacing w:line="218" w:lineRule="auto"/>
        <w:ind w:left="193" w:right="274"/>
        <w:rPr>
          <w:lang w:eastAsia="ja-JP"/>
        </w:rPr>
      </w:pPr>
      <w:r>
        <w:rPr>
          <w:rFonts w:asciiTheme="minorEastAsia" w:eastAsiaTheme="minorEastAsia" w:hAnsiTheme="minorEastAsia" w:hint="eastAsia"/>
          <w:color w:val="494949"/>
          <w:w w:val="102"/>
          <w:lang w:eastAsia="ja-JP"/>
        </w:rPr>
        <w:t>提案書</w:t>
      </w:r>
      <w:r w:rsidR="00295078">
        <w:rPr>
          <w:color w:val="494949"/>
          <w:w w:val="102"/>
          <w:lang w:eastAsia="ja-JP"/>
        </w:rPr>
        <w:t>は</w:t>
      </w:r>
      <w:r w:rsidR="00295078">
        <w:rPr>
          <w:color w:val="494949"/>
          <w:w w:val="97"/>
          <w:lang w:eastAsia="ja-JP"/>
        </w:rPr>
        <w:t>GitHub</w:t>
      </w:r>
      <w:r>
        <w:rPr>
          <w:rFonts w:asciiTheme="minorEastAsia" w:eastAsiaTheme="minorEastAsia" w:hAnsiTheme="minorEastAsia" w:hint="eastAsia"/>
          <w:color w:val="494949"/>
          <w:w w:val="102"/>
          <w:lang w:eastAsia="ja-JP"/>
        </w:rPr>
        <w:t>にアップロードし</w:t>
      </w:r>
      <w:r w:rsidR="00295078">
        <w:rPr>
          <w:color w:val="494949"/>
          <w:w w:val="102"/>
          <w:lang w:eastAsia="ja-JP"/>
        </w:rPr>
        <w:t>、「</w:t>
      </w:r>
      <w:r w:rsidR="00295078">
        <w:rPr>
          <w:color w:val="494949"/>
          <w:w w:val="117"/>
          <w:lang w:eastAsia="ja-JP"/>
        </w:rPr>
        <w:t>PROPOSAL [</w:t>
      </w:r>
      <w:r>
        <w:rPr>
          <w:rFonts w:asciiTheme="minorEastAsia" w:eastAsiaTheme="minorEastAsia" w:hAnsiTheme="minorEastAsia" w:hint="eastAsia"/>
          <w:color w:val="494949"/>
          <w:w w:val="101"/>
          <w:lang w:eastAsia="ja-JP"/>
        </w:rPr>
        <w:t>レポジトリ名</w:t>
      </w:r>
      <w:r w:rsidR="00295078">
        <w:rPr>
          <w:color w:val="494949"/>
          <w:lang w:eastAsia="ja-JP"/>
        </w:rPr>
        <w:t>]」という</w:t>
      </w:r>
      <w:r w:rsidR="00295078">
        <w:rPr>
          <w:color w:val="494949"/>
          <w:w w:val="102"/>
          <w:lang w:eastAsia="ja-JP"/>
        </w:rPr>
        <w:t>件名で</w:t>
      </w:r>
      <w:proofErr w:type="spellStart"/>
      <w:r w:rsidR="00295078">
        <w:rPr>
          <w:color w:val="494949"/>
          <w:w w:val="102"/>
          <w:lang w:eastAsia="ja-JP"/>
        </w:rPr>
        <w:t>info</w:t>
      </w:r>
      <w:r w:rsidR="00295078">
        <w:rPr>
          <w:color w:val="494949"/>
          <w:w w:val="97"/>
          <w:lang w:eastAsia="ja-JP"/>
        </w:rPr>
        <w:t>@lfaidata.foundation</w:t>
      </w:r>
      <w:proofErr w:type="spellEnd"/>
      <w:r w:rsidR="00295078">
        <w:rPr>
          <w:color w:val="494949"/>
          <w:lang w:eastAsia="ja-JP"/>
        </w:rPr>
        <w:t>にメール</w:t>
      </w:r>
      <w:r w:rsidR="00295078">
        <w:rPr>
          <w:color w:val="494949"/>
          <w:w w:val="102"/>
          <w:lang w:eastAsia="ja-JP"/>
        </w:rPr>
        <w:t>を送信する</w:t>
      </w:r>
      <w:r w:rsidR="00295078">
        <w:rPr>
          <w:color w:val="494949"/>
          <w:lang w:eastAsia="ja-JP"/>
        </w:rPr>
        <w:t xml:space="preserve">ことでLF </w:t>
      </w:r>
      <w:proofErr w:type="spellStart"/>
      <w:r w:rsidR="00295078">
        <w:rPr>
          <w:color w:val="494949"/>
          <w:lang w:eastAsia="ja-JP"/>
        </w:rPr>
        <w:t>AI&amp;Data</w:t>
      </w:r>
      <w:proofErr w:type="spellEnd"/>
      <w:r w:rsidR="00295078">
        <w:rPr>
          <w:color w:val="494949"/>
          <w:lang w:eastAsia="ja-JP"/>
        </w:rPr>
        <w:t>メンバーに通知する</w:t>
      </w:r>
      <w:r w:rsidR="00295078">
        <w:rPr>
          <w:color w:val="494949"/>
          <w:w w:val="102"/>
          <w:lang w:eastAsia="ja-JP"/>
        </w:rPr>
        <w:t>必要があります。</w:t>
      </w:r>
    </w:p>
    <w:p w14:paraId="531603FB" w14:textId="77777777" w:rsidR="00295078" w:rsidRPr="00A71775" w:rsidRDefault="00295078" w:rsidP="00295078">
      <w:pPr>
        <w:pStyle w:val="af5"/>
        <w:spacing w:before="17"/>
        <w:rPr>
          <w:sz w:val="15"/>
          <w:lang w:eastAsia="ja-JP"/>
        </w:rPr>
      </w:pPr>
    </w:p>
    <w:p w14:paraId="0EA38ACE" w14:textId="4370F27C" w:rsidR="00295078" w:rsidRDefault="00A71775" w:rsidP="00A71775">
      <w:pPr>
        <w:pStyle w:val="af5"/>
        <w:spacing w:line="334" w:lineRule="exact"/>
        <w:rPr>
          <w:lang w:eastAsia="ja-JP"/>
        </w:rPr>
      </w:pPr>
      <w:r>
        <w:rPr>
          <w:rFonts w:eastAsiaTheme="minorEastAsia" w:hint="eastAsia"/>
          <w:color w:val="494949"/>
          <w:lang w:eastAsia="ja-JP"/>
        </w:rPr>
        <w:t>提案書</w:t>
      </w:r>
      <w:r w:rsidR="00295078">
        <w:rPr>
          <w:color w:val="494949"/>
          <w:lang w:eastAsia="ja-JP"/>
        </w:rPr>
        <w:t>提出後、承認プロセスは4つのステップに分かれています。</w:t>
      </w:r>
    </w:p>
    <w:p w14:paraId="4C2964E5" w14:textId="77777777" w:rsidR="00BE0A8B" w:rsidRPr="00BE0A8B" w:rsidRDefault="00BE0A8B" w:rsidP="00BE0A8B">
      <w:pPr>
        <w:pStyle w:val="af7"/>
        <w:widowControl w:val="0"/>
        <w:numPr>
          <w:ilvl w:val="0"/>
          <w:numId w:val="3"/>
        </w:numPr>
        <w:tabs>
          <w:tab w:val="left" w:pos="538"/>
        </w:tabs>
        <w:autoSpaceDE w:val="0"/>
        <w:autoSpaceDN w:val="0"/>
        <w:spacing w:after="0" w:line="318" w:lineRule="exact"/>
        <w:ind w:leftChars="0"/>
        <w:rPr>
          <w:rFonts w:ascii="Arial" w:eastAsia="Arial" w:hAnsi="Arial"/>
          <w:color w:val="494949"/>
          <w:sz w:val="19"/>
        </w:rPr>
      </w:pPr>
      <w:r w:rsidRPr="00BE0A8B">
        <w:rPr>
          <w:color w:val="494949"/>
          <w:spacing w:val="4"/>
          <w:w w:val="105"/>
          <w:sz w:val="19"/>
        </w:rPr>
        <w:t>ステップ</w:t>
      </w:r>
      <w:r w:rsidRPr="00BE0A8B">
        <w:rPr>
          <w:color w:val="494949"/>
          <w:w w:val="105"/>
          <w:sz w:val="19"/>
        </w:rPr>
        <w:t>1.</w:t>
      </w:r>
    </w:p>
    <w:p w14:paraId="6B107224" w14:textId="5E0781C6" w:rsidR="00BE0A8B" w:rsidRPr="00BE0A8B" w:rsidRDefault="001328B6" w:rsidP="00BE0A8B">
      <w:pPr>
        <w:pStyle w:val="af7"/>
        <w:widowControl w:val="0"/>
        <w:numPr>
          <w:ilvl w:val="0"/>
          <w:numId w:val="8"/>
        </w:numPr>
        <w:tabs>
          <w:tab w:val="left" w:pos="803"/>
        </w:tabs>
        <w:autoSpaceDE w:val="0"/>
        <w:autoSpaceDN w:val="0"/>
        <w:spacing w:before="6" w:after="0" w:line="218" w:lineRule="auto"/>
        <w:ind w:leftChars="0" w:right="201"/>
        <w:rPr>
          <w:sz w:val="19"/>
        </w:rPr>
      </w:pPr>
      <w:hyperlink r:id="rId59">
        <w:r w:rsidR="00BE0A8B" w:rsidRPr="00BE0A8B">
          <w:rPr>
            <w:color w:val="494949"/>
            <w:spacing w:val="5"/>
            <w:sz w:val="19"/>
          </w:rPr>
          <w:t>プロジェクトは、提供された</w:t>
        </w:r>
        <w:r w:rsidR="00BE0A8B" w:rsidRPr="00BE0A8B">
          <w:rPr>
            <w:color w:val="6FB0E7"/>
            <w:spacing w:val="4"/>
            <w:sz w:val="19"/>
          </w:rPr>
          <w:t>テンプレートに</w:t>
        </w:r>
        <w:r w:rsidR="00BE0A8B" w:rsidRPr="00BE0A8B">
          <w:rPr>
            <w:color w:val="494949"/>
            <w:spacing w:val="4"/>
            <w:sz w:val="19"/>
          </w:rPr>
          <w:t>基づいて</w:t>
        </w:r>
        <w:r w:rsidR="00BE0A8B" w:rsidRPr="00BE0A8B">
          <w:rPr>
            <w:color w:val="494949"/>
            <w:spacing w:val="7"/>
            <w:sz w:val="19"/>
          </w:rPr>
          <w:t>提案書を作成し、</w:t>
        </w:r>
        <w:r w:rsidR="00BE0A8B" w:rsidRPr="00BE0A8B">
          <w:rPr>
            <w:color w:val="494949"/>
            <w:spacing w:val="-4"/>
            <w:sz w:val="19"/>
          </w:rPr>
          <w:t>GitHubを</w:t>
        </w:r>
        <w:r w:rsidR="00BE0A8B" w:rsidRPr="00BE0A8B">
          <w:rPr>
            <w:color w:val="494949"/>
            <w:spacing w:val="7"/>
            <w:sz w:val="19"/>
          </w:rPr>
          <w:t>介して、</w:t>
        </w:r>
        <w:r w:rsidR="00BE0A8B" w:rsidRPr="00BE0A8B">
          <w:rPr>
            <w:color w:val="494949"/>
            <w:spacing w:val="4"/>
            <w:w w:val="102"/>
            <w:sz w:val="19"/>
          </w:rPr>
          <w:t>件名を</w:t>
        </w:r>
        <w:r w:rsidR="00BE0A8B" w:rsidRPr="00BE0A8B">
          <w:rPr>
            <w:color w:val="494949"/>
            <w:spacing w:val="1"/>
            <w:w w:val="54"/>
            <w:sz w:val="19"/>
          </w:rPr>
          <w:t>「</w:t>
        </w:r>
        <w:r w:rsidR="00BE0A8B" w:rsidRPr="00BE0A8B">
          <w:rPr>
            <w:color w:val="494949"/>
            <w:w w:val="117"/>
            <w:sz w:val="19"/>
          </w:rPr>
          <w:t xml:space="preserve">PROPOSAL </w:t>
        </w:r>
        <w:r w:rsidR="00BE0A8B" w:rsidRPr="00BE0A8B">
          <w:rPr>
            <w:color w:val="494949"/>
            <w:spacing w:val="1"/>
            <w:w w:val="101"/>
            <w:sz w:val="19"/>
          </w:rPr>
          <w:t>[</w:t>
        </w:r>
        <w:r w:rsidR="00BE0A8B" w:rsidRPr="00BE0A8B">
          <w:rPr>
            <w:color w:val="494949"/>
            <w:spacing w:val="4"/>
            <w:w w:val="102"/>
            <w:sz w:val="19"/>
          </w:rPr>
          <w:t>プロジェクト名</w:t>
        </w:r>
        <w:r w:rsidR="00BE0A8B" w:rsidRPr="00BE0A8B">
          <w:rPr>
            <w:color w:val="494949"/>
            <w:spacing w:val="1"/>
            <w:w w:val="54"/>
            <w:sz w:val="19"/>
          </w:rPr>
          <w:t>]」とした</w:t>
        </w:r>
        <w:r w:rsidR="00BE0A8B" w:rsidRPr="00BE0A8B">
          <w:rPr>
            <w:color w:val="494949"/>
            <w:spacing w:val="5"/>
            <w:sz w:val="19"/>
          </w:rPr>
          <w:t>短いメールで</w:t>
        </w:r>
        <w:r w:rsidR="00BE0A8B" w:rsidRPr="00BE0A8B">
          <w:rPr>
            <w:color w:val="6FB0E7"/>
            <w:spacing w:val="-5"/>
            <w:sz w:val="19"/>
          </w:rPr>
          <w:t>in</w:t>
        </w:r>
        <w:r w:rsidR="00BE0A8B" w:rsidRPr="00BE0A8B">
          <w:rPr>
            <w:color w:val="6FB0E7"/>
            <w:spacing w:val="-10"/>
            <w:w w:val="98"/>
            <w:sz w:val="19"/>
          </w:rPr>
          <w:t>fo@lfai</w:t>
        </w:r>
        <w:r w:rsidR="00BE0A8B" w:rsidRPr="00BE0A8B">
          <w:rPr>
            <w:color w:val="6FB0E7"/>
            <w:spacing w:val="-12"/>
            <w:w w:val="111"/>
            <w:sz w:val="19"/>
          </w:rPr>
          <w:t>.</w:t>
        </w:r>
        <w:r w:rsidR="00BE0A8B" w:rsidRPr="00BE0A8B">
          <w:rPr>
            <w:color w:val="6FB0E7"/>
            <w:w w:val="97"/>
            <w:sz w:val="19"/>
          </w:rPr>
          <w:t xml:space="preserve">foundat </w:t>
        </w:r>
        <w:r w:rsidR="00BE0A8B" w:rsidRPr="00BE0A8B">
          <w:rPr>
            <w:color w:val="6FB0E7"/>
            <w:spacing w:val="-3"/>
            <w:w w:val="92"/>
            <w:sz w:val="19"/>
          </w:rPr>
          <w:t>ion</w:t>
        </w:r>
        <w:r w:rsidR="00BE0A8B" w:rsidRPr="00BE0A8B">
          <w:rPr>
            <w:color w:val="494949"/>
            <w:spacing w:val="5"/>
            <w:sz w:val="19"/>
          </w:rPr>
          <w:t>に提出します</w:t>
        </w:r>
        <w:r w:rsidR="00BE0A8B" w:rsidRPr="00BE0A8B">
          <w:rPr>
            <w:color w:val="494949"/>
            <w:w w:val="102"/>
            <w:sz w:val="19"/>
          </w:rPr>
          <w:t>。</w:t>
        </w:r>
      </w:hyperlink>
    </w:p>
    <w:p w14:paraId="70F7BDD2" w14:textId="48584831" w:rsidR="00BE0A8B" w:rsidRPr="00BE0A8B" w:rsidRDefault="00A66E36" w:rsidP="00BE0A8B">
      <w:pPr>
        <w:pStyle w:val="af7"/>
        <w:widowControl w:val="0"/>
        <w:numPr>
          <w:ilvl w:val="0"/>
          <w:numId w:val="8"/>
        </w:numPr>
        <w:tabs>
          <w:tab w:val="left" w:pos="803"/>
        </w:tabs>
        <w:autoSpaceDE w:val="0"/>
        <w:autoSpaceDN w:val="0"/>
        <w:spacing w:after="0" w:line="218" w:lineRule="auto"/>
        <w:ind w:leftChars="0" w:right="195"/>
        <w:rPr>
          <w:sz w:val="19"/>
        </w:rPr>
      </w:pPr>
      <w:r>
        <w:rPr>
          <w:rFonts w:hint="eastAsia"/>
          <w:color w:val="494949"/>
          <w:spacing w:val="3"/>
          <w:sz w:val="19"/>
        </w:rPr>
        <w:t>法人、企業として提出する</w:t>
      </w:r>
      <w:r w:rsidR="00BE0A8B" w:rsidRPr="00BE0A8B">
        <w:rPr>
          <w:color w:val="494949"/>
          <w:spacing w:val="3"/>
          <w:sz w:val="19"/>
        </w:rPr>
        <w:t>プロジェクトは、商標とアカウントの譲渡契約書の</w:t>
      </w:r>
      <w:r>
        <w:rPr>
          <w:rFonts w:hint="eastAsia"/>
          <w:color w:val="494949"/>
          <w:spacing w:val="3"/>
          <w:sz w:val="19"/>
        </w:rPr>
        <w:t>副本</w:t>
      </w:r>
      <w:r w:rsidR="00BE0A8B" w:rsidRPr="00BE0A8B">
        <w:rPr>
          <w:color w:val="494949"/>
          <w:spacing w:val="3"/>
          <w:sz w:val="19"/>
        </w:rPr>
        <w:t>に署名して提出しなければなりません。</w:t>
      </w:r>
    </w:p>
    <w:p w14:paraId="6B3A0D1C" w14:textId="48726A6D" w:rsidR="00BE0A8B" w:rsidRPr="00BE0A8B" w:rsidRDefault="00BE0A8B" w:rsidP="00BE0A8B">
      <w:pPr>
        <w:pStyle w:val="af7"/>
        <w:widowControl w:val="0"/>
        <w:numPr>
          <w:ilvl w:val="0"/>
          <w:numId w:val="8"/>
        </w:numPr>
        <w:tabs>
          <w:tab w:val="left" w:pos="803"/>
        </w:tabs>
        <w:autoSpaceDE w:val="0"/>
        <w:autoSpaceDN w:val="0"/>
        <w:spacing w:after="0" w:line="218" w:lineRule="auto"/>
        <w:ind w:leftChars="0" w:right="208"/>
        <w:rPr>
          <w:sz w:val="19"/>
        </w:rPr>
      </w:pPr>
      <w:r w:rsidRPr="00BE0A8B">
        <w:rPr>
          <w:color w:val="494949"/>
          <w:spacing w:val="-5"/>
          <w:sz w:val="19"/>
        </w:rPr>
        <w:t xml:space="preserve">LF </w:t>
      </w:r>
      <w:r w:rsidRPr="00BE0A8B">
        <w:rPr>
          <w:color w:val="494949"/>
          <w:spacing w:val="-4"/>
          <w:sz w:val="19"/>
        </w:rPr>
        <w:t>AI</w:t>
      </w:r>
      <w:r w:rsidR="0085638F">
        <w:rPr>
          <w:color w:val="494949"/>
          <w:spacing w:val="-4"/>
          <w:sz w:val="19"/>
        </w:rPr>
        <w:t xml:space="preserve"> </w:t>
      </w:r>
      <w:r w:rsidRPr="00BE0A8B">
        <w:rPr>
          <w:color w:val="494949"/>
          <w:spacing w:val="-4"/>
          <w:sz w:val="19"/>
        </w:rPr>
        <w:t>&amp;</w:t>
      </w:r>
      <w:r w:rsidR="0085638F">
        <w:rPr>
          <w:color w:val="494949"/>
          <w:spacing w:val="-4"/>
          <w:sz w:val="19"/>
        </w:rPr>
        <w:t xml:space="preserve"> </w:t>
      </w:r>
      <w:r w:rsidRPr="00BE0A8B">
        <w:rPr>
          <w:color w:val="494949"/>
          <w:spacing w:val="-4"/>
          <w:sz w:val="19"/>
        </w:rPr>
        <w:t>Data</w:t>
      </w:r>
      <w:r w:rsidRPr="00BE0A8B">
        <w:rPr>
          <w:color w:val="494949"/>
          <w:spacing w:val="5"/>
          <w:sz w:val="19"/>
        </w:rPr>
        <w:t>メンバーは、TAC</w:t>
      </w:r>
      <w:r w:rsidR="002572A1">
        <w:rPr>
          <w:rFonts w:hint="eastAsia"/>
          <w:color w:val="494949"/>
          <w:spacing w:val="5"/>
          <w:sz w:val="19"/>
        </w:rPr>
        <w:t>(</w:t>
      </w:r>
      <w:r w:rsidR="002572A1">
        <w:rPr>
          <w:color w:val="494949"/>
          <w:spacing w:val="5"/>
          <w:sz w:val="19"/>
        </w:rPr>
        <w:t>Technical Advisory Council)</w:t>
      </w:r>
      <w:r w:rsidRPr="00BE0A8B">
        <w:rPr>
          <w:color w:val="494949"/>
          <w:spacing w:val="5"/>
          <w:sz w:val="19"/>
        </w:rPr>
        <w:t>に提案書を提出する準備ができているかどうかをプロジェクトに通知し、</w:t>
      </w:r>
      <w:r w:rsidRPr="00BE0A8B">
        <w:rPr>
          <w:color w:val="494949"/>
          <w:spacing w:val="3"/>
          <w:sz w:val="19"/>
        </w:rPr>
        <w:t>プロジェクトと協力して提案書の</w:t>
      </w:r>
      <w:r w:rsidRPr="00BE0A8B">
        <w:rPr>
          <w:color w:val="494949"/>
          <w:spacing w:val="3"/>
          <w:w w:val="105"/>
          <w:sz w:val="19"/>
        </w:rPr>
        <w:t>提出、レビュー、投票を</w:t>
      </w:r>
      <w:r w:rsidRPr="00BE0A8B">
        <w:rPr>
          <w:color w:val="494949"/>
          <w:spacing w:val="3"/>
          <w:sz w:val="19"/>
        </w:rPr>
        <w:t>完了させ</w:t>
      </w:r>
      <w:r w:rsidRPr="00BE0A8B">
        <w:rPr>
          <w:color w:val="494949"/>
          <w:spacing w:val="9"/>
          <w:sz w:val="19"/>
        </w:rPr>
        <w:t>ます。</w:t>
      </w:r>
    </w:p>
    <w:p w14:paraId="2D15D3B3"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4"/>
          <w:w w:val="105"/>
          <w:sz w:val="19"/>
        </w:rPr>
        <w:t>ステップ</w:t>
      </w:r>
      <w:r w:rsidRPr="00BE0A8B">
        <w:rPr>
          <w:color w:val="494949"/>
          <w:w w:val="105"/>
          <w:sz w:val="19"/>
        </w:rPr>
        <w:t>2.</w:t>
      </w:r>
    </w:p>
    <w:p w14:paraId="39673C7D" w14:textId="77777777" w:rsidR="00BE0A8B" w:rsidRPr="00BE0A8B" w:rsidRDefault="00BE0A8B" w:rsidP="00BE0A8B">
      <w:pPr>
        <w:pStyle w:val="af7"/>
        <w:widowControl w:val="0"/>
        <w:numPr>
          <w:ilvl w:val="0"/>
          <w:numId w:val="9"/>
        </w:numPr>
        <w:tabs>
          <w:tab w:val="left" w:pos="803"/>
        </w:tabs>
        <w:autoSpaceDE w:val="0"/>
        <w:autoSpaceDN w:val="0"/>
        <w:spacing w:after="0" w:line="318" w:lineRule="exact"/>
        <w:ind w:leftChars="0"/>
        <w:rPr>
          <w:sz w:val="19"/>
        </w:rPr>
      </w:pPr>
      <w:r w:rsidRPr="00BE0A8B">
        <w:rPr>
          <w:color w:val="494949"/>
          <w:spacing w:val="3"/>
          <w:sz w:val="19"/>
        </w:rPr>
        <w:t>隔週で開催される会議では、テレビ会議を通じて</w:t>
      </w:r>
      <w:r w:rsidRPr="00BE0A8B">
        <w:rPr>
          <w:color w:val="494949"/>
          <w:spacing w:val="9"/>
          <w:sz w:val="19"/>
        </w:rPr>
        <w:t>TAC</w:t>
      </w:r>
      <w:r w:rsidRPr="00BE0A8B">
        <w:rPr>
          <w:color w:val="494949"/>
          <w:spacing w:val="3"/>
          <w:sz w:val="19"/>
        </w:rPr>
        <w:t>に事業内容を</w:t>
      </w:r>
      <w:r w:rsidRPr="00BE0A8B">
        <w:rPr>
          <w:color w:val="494949"/>
          <w:spacing w:val="5"/>
          <w:sz w:val="19"/>
        </w:rPr>
        <w:t>提示する。</w:t>
      </w:r>
    </w:p>
    <w:p w14:paraId="488865AB" w14:textId="77777777" w:rsidR="00BE0A8B" w:rsidRPr="00BE0A8B" w:rsidRDefault="00BE0A8B" w:rsidP="00BE0A8B">
      <w:pPr>
        <w:pStyle w:val="af7"/>
        <w:widowControl w:val="0"/>
        <w:numPr>
          <w:ilvl w:val="0"/>
          <w:numId w:val="9"/>
        </w:numPr>
        <w:tabs>
          <w:tab w:val="left" w:pos="803"/>
        </w:tabs>
        <w:autoSpaceDE w:val="0"/>
        <w:autoSpaceDN w:val="0"/>
        <w:spacing w:after="0" w:line="318" w:lineRule="exact"/>
        <w:ind w:leftChars="0"/>
        <w:rPr>
          <w:sz w:val="19"/>
        </w:rPr>
      </w:pPr>
      <w:r w:rsidRPr="00BE0A8B">
        <w:rPr>
          <w:color w:val="494949"/>
          <w:spacing w:val="5"/>
          <w:sz w:val="19"/>
        </w:rPr>
        <w:t>プレゼンターには</w:t>
      </w:r>
      <w:r w:rsidRPr="00BE0A8B">
        <w:rPr>
          <w:color w:val="494949"/>
          <w:sz w:val="19"/>
        </w:rPr>
        <w:t>45</w:t>
      </w:r>
      <w:r w:rsidRPr="00BE0A8B">
        <w:rPr>
          <w:color w:val="494949"/>
          <w:spacing w:val="3"/>
          <w:sz w:val="19"/>
        </w:rPr>
        <w:t>分間のプレゼンテーション時間が</w:t>
      </w:r>
      <w:r w:rsidRPr="00BE0A8B">
        <w:rPr>
          <w:color w:val="494949"/>
          <w:spacing w:val="5"/>
          <w:sz w:val="19"/>
        </w:rPr>
        <w:t>与えられます。</w:t>
      </w:r>
    </w:p>
    <w:p w14:paraId="33B13E4B" w14:textId="77777777" w:rsidR="00BE0A8B" w:rsidRPr="00BE0A8B" w:rsidRDefault="001328B6" w:rsidP="00BE0A8B">
      <w:pPr>
        <w:pStyle w:val="af7"/>
        <w:widowControl w:val="0"/>
        <w:numPr>
          <w:ilvl w:val="0"/>
          <w:numId w:val="9"/>
        </w:numPr>
        <w:tabs>
          <w:tab w:val="left" w:pos="803"/>
        </w:tabs>
        <w:autoSpaceDE w:val="0"/>
        <w:autoSpaceDN w:val="0"/>
        <w:spacing w:before="2" w:after="0" w:line="218" w:lineRule="auto"/>
        <w:ind w:leftChars="0" w:right="249"/>
        <w:rPr>
          <w:sz w:val="19"/>
        </w:rPr>
      </w:pPr>
      <w:hyperlink r:id="rId60">
        <w:r w:rsidR="00BE0A8B" w:rsidRPr="00BE0A8B">
          <w:rPr>
            <w:color w:val="494949"/>
            <w:spacing w:val="4"/>
            <w:sz w:val="19"/>
          </w:rPr>
          <w:t>プレゼンテーションファイルは、TAC</w:t>
        </w:r>
        <w:r w:rsidR="00BE0A8B" w:rsidRPr="00BE0A8B">
          <w:rPr>
            <w:color w:val="494949"/>
            <w:spacing w:val="3"/>
            <w:sz w:val="19"/>
          </w:rPr>
          <w:t>メンバーのために十分なレビュー時間を</w:t>
        </w:r>
        <w:r w:rsidR="00BE0A8B" w:rsidRPr="00BE0A8B">
          <w:rPr>
            <w:color w:val="494949"/>
            <w:spacing w:val="4"/>
            <w:sz w:val="19"/>
          </w:rPr>
          <w:t>確保するために、電話会議予定日の3</w:t>
        </w:r>
        <w:r w:rsidR="00BE0A8B" w:rsidRPr="00BE0A8B">
          <w:rPr>
            <w:color w:val="6FB0E7"/>
            <w:sz w:val="19"/>
          </w:rPr>
          <w:t>営業日前までに</w:t>
        </w:r>
        <w:r w:rsidR="00BE0A8B" w:rsidRPr="00BE0A8B">
          <w:rPr>
            <w:color w:val="494949"/>
            <w:spacing w:val="-5"/>
            <w:sz w:val="19"/>
          </w:rPr>
          <w:t xml:space="preserve">LF </w:t>
        </w:r>
        <w:r w:rsidR="00BE0A8B" w:rsidRPr="00BE0A8B">
          <w:rPr>
            <w:color w:val="494949"/>
            <w:sz w:val="19"/>
          </w:rPr>
          <w:t>AI&amp;Datat（info@lfaidatatat.found）</w:t>
        </w:r>
        <w:r w:rsidR="00BE0A8B" w:rsidRPr="00BE0A8B">
          <w:rPr>
            <w:color w:val="494949"/>
            <w:spacing w:val="5"/>
            <w:sz w:val="19"/>
          </w:rPr>
          <w:t>に送付してください。</w:t>
        </w:r>
      </w:hyperlink>
    </w:p>
    <w:p w14:paraId="31AF8FAD" w14:textId="50AD83BE" w:rsidR="00BE0A8B" w:rsidRPr="00BE0A8B" w:rsidRDefault="00BE0A8B" w:rsidP="00BE0A8B">
      <w:pPr>
        <w:pStyle w:val="af7"/>
        <w:widowControl w:val="0"/>
        <w:numPr>
          <w:ilvl w:val="0"/>
          <w:numId w:val="9"/>
        </w:numPr>
        <w:tabs>
          <w:tab w:val="left" w:pos="803"/>
        </w:tabs>
        <w:autoSpaceDE w:val="0"/>
        <w:autoSpaceDN w:val="0"/>
        <w:spacing w:after="0" w:line="218" w:lineRule="auto"/>
        <w:ind w:leftChars="0" w:right="327"/>
        <w:rPr>
          <w:sz w:val="19"/>
        </w:rPr>
      </w:pPr>
      <w:r w:rsidRPr="00BE0A8B">
        <w:rPr>
          <w:color w:val="494949"/>
          <w:spacing w:val="9"/>
          <w:sz w:val="19"/>
        </w:rPr>
        <w:t>TACでは</w:t>
      </w:r>
      <w:r w:rsidRPr="00BE0A8B">
        <w:rPr>
          <w:color w:val="494949"/>
          <w:sz w:val="19"/>
        </w:rPr>
        <w:t>15</w:t>
      </w:r>
      <w:r w:rsidRPr="00BE0A8B">
        <w:rPr>
          <w:color w:val="494949"/>
          <w:spacing w:val="3"/>
          <w:sz w:val="19"/>
        </w:rPr>
        <w:t>分ほどの</w:t>
      </w:r>
      <w:r w:rsidRPr="00BE0A8B">
        <w:rPr>
          <w:color w:val="494949"/>
          <w:spacing w:val="18"/>
          <w:sz w:val="19"/>
        </w:rPr>
        <w:t>時間を設け、プロジェクトの</w:t>
      </w:r>
      <w:r w:rsidRPr="00BE0A8B">
        <w:rPr>
          <w:color w:val="494949"/>
          <w:spacing w:val="3"/>
          <w:sz w:val="19"/>
        </w:rPr>
        <w:t>代表者と議論した上で、プロジェクトの受け入れ</w:t>
      </w:r>
      <w:r w:rsidRPr="00BE0A8B">
        <w:rPr>
          <w:color w:val="494949"/>
          <w:spacing w:val="3"/>
          <w:w w:val="105"/>
          <w:sz w:val="19"/>
        </w:rPr>
        <w:t>と</w:t>
      </w:r>
      <w:r w:rsidRPr="00BE0A8B">
        <w:rPr>
          <w:color w:val="494949"/>
          <w:spacing w:val="-5"/>
          <w:w w:val="105"/>
          <w:sz w:val="19"/>
        </w:rPr>
        <w:t xml:space="preserve">LF </w:t>
      </w:r>
      <w:r w:rsidRPr="00BE0A8B">
        <w:rPr>
          <w:color w:val="494949"/>
          <w:w w:val="105"/>
          <w:sz w:val="19"/>
        </w:rPr>
        <w:t>AI &amp; Dataでの</w:t>
      </w:r>
      <w:r w:rsidRPr="00BE0A8B">
        <w:rPr>
          <w:color w:val="494949"/>
          <w:spacing w:val="2"/>
          <w:w w:val="105"/>
          <w:sz w:val="19"/>
        </w:rPr>
        <w:t>開催ステージを</w:t>
      </w:r>
      <w:r w:rsidRPr="00BE0A8B">
        <w:rPr>
          <w:color w:val="494949"/>
          <w:spacing w:val="3"/>
          <w:sz w:val="19"/>
        </w:rPr>
        <w:t>決定するための投票を行います。</w:t>
      </w:r>
    </w:p>
    <w:p w14:paraId="37279DD0"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3"/>
          <w:sz w:val="19"/>
        </w:rPr>
        <w:t>ステップ</w:t>
      </w:r>
      <w:r w:rsidRPr="00BE0A8B">
        <w:rPr>
          <w:color w:val="494949"/>
          <w:sz w:val="19"/>
        </w:rPr>
        <w:t>3</w:t>
      </w:r>
      <w:r w:rsidRPr="00BE0A8B">
        <w:rPr>
          <w:color w:val="494949"/>
          <w:spacing w:val="3"/>
          <w:sz w:val="19"/>
        </w:rPr>
        <w:t>：卒業レベルで</w:t>
      </w:r>
      <w:r w:rsidRPr="00BE0A8B">
        <w:rPr>
          <w:color w:val="494949"/>
          <w:spacing w:val="9"/>
          <w:sz w:val="19"/>
        </w:rPr>
        <w:t>TACから</w:t>
      </w:r>
      <w:r w:rsidRPr="00BE0A8B">
        <w:rPr>
          <w:color w:val="494949"/>
          <w:spacing w:val="3"/>
          <w:sz w:val="19"/>
        </w:rPr>
        <w:t>プロジェクトが</w:t>
      </w:r>
      <w:r w:rsidRPr="00BE0A8B">
        <w:rPr>
          <w:color w:val="494949"/>
          <w:spacing w:val="5"/>
          <w:sz w:val="19"/>
        </w:rPr>
        <w:t>承認された</w:t>
      </w:r>
      <w:r w:rsidRPr="00BE0A8B">
        <w:rPr>
          <w:color w:val="494949"/>
          <w:spacing w:val="3"/>
          <w:sz w:val="19"/>
        </w:rPr>
        <w:t>場合。</w:t>
      </w:r>
    </w:p>
    <w:p w14:paraId="05DE16B9" w14:textId="7917BD58" w:rsidR="00BE0A8B" w:rsidRPr="00BE0A8B" w:rsidRDefault="00BE0A8B" w:rsidP="00BE0A8B">
      <w:pPr>
        <w:pStyle w:val="af7"/>
        <w:widowControl w:val="0"/>
        <w:numPr>
          <w:ilvl w:val="0"/>
          <w:numId w:val="10"/>
        </w:numPr>
        <w:tabs>
          <w:tab w:val="left" w:pos="803"/>
        </w:tabs>
        <w:autoSpaceDE w:val="0"/>
        <w:autoSpaceDN w:val="0"/>
        <w:spacing w:after="0" w:line="318" w:lineRule="exact"/>
        <w:ind w:leftChars="0"/>
        <w:rPr>
          <w:sz w:val="19"/>
        </w:rPr>
      </w:pPr>
      <w:r w:rsidRPr="00BE0A8B">
        <w:rPr>
          <w:color w:val="494949"/>
          <w:spacing w:val="4"/>
          <w:w w:val="105"/>
          <w:sz w:val="19"/>
        </w:rPr>
        <w:t xml:space="preserve">提案を </w:t>
      </w:r>
      <w:r w:rsidRPr="00BE0A8B">
        <w:rPr>
          <w:color w:val="494949"/>
          <w:w w:val="105"/>
          <w:sz w:val="19"/>
        </w:rPr>
        <w:t xml:space="preserve">GB </w:t>
      </w:r>
      <w:r w:rsidR="0085638F">
        <w:rPr>
          <w:color w:val="494949"/>
          <w:w w:val="105"/>
          <w:sz w:val="19"/>
        </w:rPr>
        <w:t>(</w:t>
      </w:r>
      <w:r w:rsidR="0085638F" w:rsidRPr="0085638F">
        <w:rPr>
          <w:color w:val="494949"/>
          <w:w w:val="105"/>
          <w:sz w:val="19"/>
        </w:rPr>
        <w:t>Governing Board</w:t>
      </w:r>
      <w:r w:rsidR="0085638F">
        <w:rPr>
          <w:color w:val="494949"/>
          <w:w w:val="105"/>
          <w:sz w:val="19"/>
        </w:rPr>
        <w:t>)</w:t>
      </w:r>
      <w:r w:rsidRPr="00BE0A8B">
        <w:rPr>
          <w:color w:val="494949"/>
          <w:spacing w:val="4"/>
          <w:w w:val="105"/>
          <w:sz w:val="19"/>
        </w:rPr>
        <w:t>に転送して</w:t>
      </w:r>
      <w:r w:rsidRPr="00BE0A8B">
        <w:rPr>
          <w:color w:val="494949"/>
          <w:spacing w:val="3"/>
          <w:w w:val="105"/>
          <w:sz w:val="19"/>
        </w:rPr>
        <w:t>承認を得る。</w:t>
      </w:r>
    </w:p>
    <w:p w14:paraId="341A68BC" w14:textId="77777777" w:rsidR="00BE0A8B" w:rsidRPr="00BE0A8B" w:rsidRDefault="00BE0A8B" w:rsidP="00BE0A8B">
      <w:pPr>
        <w:pStyle w:val="af7"/>
        <w:widowControl w:val="0"/>
        <w:numPr>
          <w:ilvl w:val="0"/>
          <w:numId w:val="10"/>
        </w:numPr>
        <w:tabs>
          <w:tab w:val="left" w:pos="803"/>
        </w:tabs>
        <w:autoSpaceDE w:val="0"/>
        <w:autoSpaceDN w:val="0"/>
        <w:spacing w:before="4" w:after="0" w:line="218" w:lineRule="auto"/>
        <w:ind w:leftChars="0" w:right="191"/>
        <w:rPr>
          <w:sz w:val="19"/>
        </w:rPr>
      </w:pPr>
      <w:r w:rsidRPr="00BE0A8B">
        <w:rPr>
          <w:color w:val="494949"/>
          <w:spacing w:val="3"/>
          <w:w w:val="105"/>
          <w:sz w:val="19"/>
        </w:rPr>
        <w:t>プロジェクトの</w:t>
      </w:r>
      <w:r w:rsidRPr="00BE0A8B">
        <w:rPr>
          <w:color w:val="494949"/>
          <w:spacing w:val="3"/>
          <w:sz w:val="19"/>
        </w:rPr>
        <w:t>代表者を次回の</w:t>
      </w:r>
      <w:r w:rsidRPr="00BE0A8B">
        <w:rPr>
          <w:color w:val="494949"/>
          <w:sz w:val="19"/>
        </w:rPr>
        <w:t>GB</w:t>
      </w:r>
      <w:r w:rsidRPr="00BE0A8B">
        <w:rPr>
          <w:color w:val="494949"/>
          <w:spacing w:val="4"/>
          <w:sz w:val="19"/>
        </w:rPr>
        <w:t>電話会議</w:t>
      </w:r>
      <w:r w:rsidRPr="00BE0A8B">
        <w:rPr>
          <w:color w:val="494949"/>
          <w:spacing w:val="3"/>
          <w:sz w:val="19"/>
        </w:rPr>
        <w:t>に招待し、</w:t>
      </w:r>
      <w:r w:rsidRPr="00BE0A8B">
        <w:rPr>
          <w:color w:val="494949"/>
          <w:spacing w:val="4"/>
          <w:sz w:val="19"/>
        </w:rPr>
        <w:t>簡単なプレゼンテーション（</w:t>
      </w:r>
      <w:r w:rsidRPr="00BE0A8B">
        <w:rPr>
          <w:color w:val="494949"/>
          <w:spacing w:val="2"/>
          <w:sz w:val="19"/>
        </w:rPr>
        <w:t>10</w:t>
      </w:r>
      <w:r w:rsidRPr="00BE0A8B">
        <w:rPr>
          <w:color w:val="494949"/>
          <w:spacing w:val="4"/>
          <w:sz w:val="19"/>
        </w:rPr>
        <w:t>分）を行い、その後、</w:t>
      </w:r>
      <w:r w:rsidRPr="00BE0A8B">
        <w:rPr>
          <w:color w:val="494949"/>
          <w:spacing w:val="3"/>
          <w:w w:val="105"/>
          <w:sz w:val="19"/>
        </w:rPr>
        <w:t>卒業レベルでプロジェクトを受け入れる</w:t>
      </w:r>
      <w:r w:rsidRPr="00BE0A8B">
        <w:rPr>
          <w:color w:val="494949"/>
          <w:sz w:val="19"/>
        </w:rPr>
        <w:t>GBの</w:t>
      </w:r>
      <w:r w:rsidRPr="00BE0A8B">
        <w:rPr>
          <w:color w:val="494949"/>
          <w:spacing w:val="3"/>
          <w:w w:val="105"/>
          <w:sz w:val="19"/>
        </w:rPr>
        <w:t>投票を行います。</w:t>
      </w:r>
    </w:p>
    <w:p w14:paraId="7430D09B"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3"/>
          <w:sz w:val="19"/>
        </w:rPr>
        <w:t>ステップ</w:t>
      </w:r>
      <w:r w:rsidRPr="00BE0A8B">
        <w:rPr>
          <w:color w:val="494949"/>
          <w:sz w:val="19"/>
        </w:rPr>
        <w:t>4</w:t>
      </w:r>
      <w:r w:rsidRPr="00BE0A8B">
        <w:rPr>
          <w:color w:val="494949"/>
          <w:spacing w:val="3"/>
          <w:sz w:val="19"/>
        </w:rPr>
        <w:t>：発表と追加</w:t>
      </w:r>
    </w:p>
    <w:p w14:paraId="0FBFC21F" w14:textId="484940C1" w:rsidR="00BE0A8B" w:rsidRPr="00BE0A8B" w:rsidRDefault="00BE0A8B" w:rsidP="00BE0A8B">
      <w:pPr>
        <w:pStyle w:val="af7"/>
        <w:widowControl w:val="0"/>
        <w:numPr>
          <w:ilvl w:val="0"/>
          <w:numId w:val="11"/>
        </w:numPr>
        <w:tabs>
          <w:tab w:val="left" w:pos="803"/>
        </w:tabs>
        <w:autoSpaceDE w:val="0"/>
        <w:autoSpaceDN w:val="0"/>
        <w:spacing w:after="0" w:line="318" w:lineRule="exact"/>
        <w:ind w:leftChars="194" w:left="758"/>
        <w:jc w:val="both"/>
        <w:rPr>
          <w:sz w:val="19"/>
        </w:rPr>
      </w:pPr>
      <w:r w:rsidRPr="00BE0A8B">
        <w:rPr>
          <w:color w:val="494949"/>
          <w:spacing w:val="-5"/>
          <w:w w:val="105"/>
          <w:sz w:val="19"/>
        </w:rPr>
        <w:t xml:space="preserve">LF </w:t>
      </w:r>
      <w:r w:rsidRPr="00BE0A8B">
        <w:rPr>
          <w:color w:val="494949"/>
          <w:spacing w:val="-4"/>
          <w:w w:val="105"/>
          <w:sz w:val="19"/>
        </w:rPr>
        <w:t>AI</w:t>
      </w:r>
      <w:r w:rsidR="0085638F">
        <w:rPr>
          <w:color w:val="494949"/>
          <w:spacing w:val="-4"/>
          <w:w w:val="105"/>
          <w:sz w:val="19"/>
        </w:rPr>
        <w:t xml:space="preserve"> </w:t>
      </w:r>
      <w:r w:rsidRPr="00BE0A8B">
        <w:rPr>
          <w:color w:val="494949"/>
          <w:spacing w:val="-4"/>
          <w:w w:val="105"/>
          <w:sz w:val="19"/>
        </w:rPr>
        <w:t>&amp;</w:t>
      </w:r>
      <w:r w:rsidR="0085638F">
        <w:rPr>
          <w:color w:val="494949"/>
          <w:spacing w:val="-4"/>
          <w:w w:val="105"/>
          <w:sz w:val="19"/>
        </w:rPr>
        <w:t xml:space="preserve"> </w:t>
      </w:r>
      <w:r w:rsidRPr="00BE0A8B">
        <w:rPr>
          <w:color w:val="494949"/>
          <w:spacing w:val="-4"/>
          <w:w w:val="105"/>
          <w:sz w:val="19"/>
        </w:rPr>
        <w:t>Data</w:t>
      </w:r>
      <w:r w:rsidRPr="00BE0A8B">
        <w:rPr>
          <w:color w:val="494949"/>
          <w:w w:val="105"/>
          <w:sz w:val="19"/>
        </w:rPr>
        <w:t>の</w:t>
      </w:r>
      <w:r w:rsidRPr="00BE0A8B">
        <w:rPr>
          <w:color w:val="494949"/>
          <w:spacing w:val="1"/>
          <w:w w:val="105"/>
          <w:sz w:val="19"/>
        </w:rPr>
        <w:t>プロジェクト開催のお知らせを</w:t>
      </w:r>
      <w:r w:rsidRPr="00BE0A8B">
        <w:rPr>
          <w:color w:val="494949"/>
          <w:spacing w:val="3"/>
          <w:w w:val="105"/>
          <w:sz w:val="19"/>
        </w:rPr>
        <w:t>ブログ記事またはプレスリリース</w:t>
      </w:r>
      <w:r w:rsidRPr="00BE0A8B">
        <w:rPr>
          <w:color w:val="494949"/>
          <w:spacing w:val="-4"/>
          <w:w w:val="105"/>
          <w:sz w:val="19"/>
        </w:rPr>
        <w:t>で</w:t>
      </w:r>
      <w:r w:rsidRPr="00BE0A8B">
        <w:rPr>
          <w:color w:val="494949"/>
          <w:spacing w:val="1"/>
          <w:w w:val="105"/>
          <w:sz w:val="19"/>
        </w:rPr>
        <w:t>お知らせします。</w:t>
      </w:r>
    </w:p>
    <w:p w14:paraId="4A86E3D2" w14:textId="05A619D8" w:rsidR="00BE0A8B" w:rsidRPr="00BE0A8B" w:rsidRDefault="00BE0A8B" w:rsidP="00BE0A8B">
      <w:pPr>
        <w:pStyle w:val="af7"/>
        <w:widowControl w:val="0"/>
        <w:numPr>
          <w:ilvl w:val="0"/>
          <w:numId w:val="11"/>
        </w:numPr>
        <w:tabs>
          <w:tab w:val="left" w:pos="803"/>
        </w:tabs>
        <w:autoSpaceDE w:val="0"/>
        <w:autoSpaceDN w:val="0"/>
        <w:spacing w:before="7" w:after="0" w:line="218" w:lineRule="auto"/>
        <w:ind w:leftChars="194" w:left="758" w:rightChars="137" w:right="301"/>
        <w:jc w:val="both"/>
        <w:rPr>
          <w:sz w:val="19"/>
        </w:rPr>
      </w:pPr>
      <w:r w:rsidRPr="00BE0A8B">
        <w:rPr>
          <w:color w:val="494949"/>
          <w:spacing w:val="4"/>
          <w:sz w:val="19"/>
        </w:rPr>
        <w:t xml:space="preserve">LF </w:t>
      </w:r>
      <w:r w:rsidRPr="00BE0A8B">
        <w:rPr>
          <w:color w:val="494949"/>
          <w:spacing w:val="-4"/>
          <w:sz w:val="19"/>
        </w:rPr>
        <w:t>AI</w:t>
      </w:r>
      <w:r w:rsidR="0085638F">
        <w:rPr>
          <w:color w:val="494949"/>
          <w:spacing w:val="-4"/>
          <w:sz w:val="19"/>
        </w:rPr>
        <w:t xml:space="preserve"> </w:t>
      </w:r>
      <w:r w:rsidRPr="00BE0A8B">
        <w:rPr>
          <w:color w:val="494949"/>
          <w:spacing w:val="-4"/>
          <w:sz w:val="19"/>
        </w:rPr>
        <w:t>&amp;</w:t>
      </w:r>
      <w:r w:rsidR="0085638F">
        <w:rPr>
          <w:color w:val="494949"/>
          <w:spacing w:val="-4"/>
          <w:sz w:val="19"/>
        </w:rPr>
        <w:t xml:space="preserve"> </w:t>
      </w:r>
      <w:r w:rsidRPr="00BE0A8B">
        <w:rPr>
          <w:color w:val="494949"/>
          <w:spacing w:val="-4"/>
          <w:sz w:val="19"/>
        </w:rPr>
        <w:t>Data</w:t>
      </w:r>
      <w:r w:rsidRPr="00BE0A8B">
        <w:rPr>
          <w:color w:val="494949"/>
          <w:spacing w:val="-17"/>
          <w:sz w:val="19"/>
        </w:rPr>
        <w:t>メンバーは</w:t>
      </w:r>
      <w:r w:rsidRPr="00BE0A8B">
        <w:rPr>
          <w:color w:val="494949"/>
          <w:sz w:val="19"/>
        </w:rPr>
        <w:t>、各</w:t>
      </w:r>
      <w:r w:rsidRPr="00BE0A8B">
        <w:rPr>
          <w:color w:val="494949"/>
          <w:spacing w:val="3"/>
          <w:sz w:val="19"/>
        </w:rPr>
        <w:t>活動の詳細な情報とスケジュール</w:t>
      </w:r>
      <w:r w:rsidRPr="00BE0A8B">
        <w:rPr>
          <w:color w:val="494949"/>
          <w:spacing w:val="3"/>
          <w:w w:val="105"/>
          <w:sz w:val="19"/>
        </w:rPr>
        <w:t>を</w:t>
      </w:r>
      <w:r w:rsidRPr="00BE0A8B">
        <w:rPr>
          <w:color w:val="494949"/>
          <w:spacing w:val="3"/>
          <w:sz w:val="19"/>
        </w:rPr>
        <w:t>プロジェクトに提供します。</w:t>
      </w:r>
    </w:p>
    <w:p w14:paraId="7087A239" w14:textId="4A735881" w:rsidR="006764ED" w:rsidRDefault="006764ED"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4617346A" w14:textId="77A30DD8" w:rsidR="009165AF" w:rsidRDefault="009165AF" w:rsidP="00221878">
      <w:pPr>
        <w:pStyle w:val="3"/>
      </w:pPr>
      <w:r>
        <w:rPr>
          <w:rFonts w:hint="eastAsia"/>
        </w:rPr>
        <w:t>5</w:t>
      </w:r>
      <w:r>
        <w:t>.3</w:t>
      </w:r>
      <w:r>
        <w:rPr>
          <w:rFonts w:hint="eastAsia"/>
        </w:rPr>
        <w:t>データ分析</w:t>
      </w:r>
    </w:p>
    <w:p w14:paraId="00990D9C" w14:textId="7CFF2E8A" w:rsidR="00221878" w:rsidRDefault="00221878" w:rsidP="00221878">
      <w:pPr>
        <w:pStyle w:val="af5"/>
        <w:spacing w:before="79" w:line="334" w:lineRule="exact"/>
        <w:ind w:left="193"/>
        <w:rPr>
          <w:lang w:eastAsia="ja-JP"/>
        </w:rPr>
      </w:pPr>
      <w:r>
        <w:rPr>
          <w:color w:val="33495D"/>
          <w:w w:val="105"/>
          <w:lang w:eastAsia="ja-JP"/>
        </w:rPr>
        <w:t>LF AI &amp; Data</w:t>
      </w:r>
      <w:r>
        <w:rPr>
          <w:rFonts w:asciiTheme="minorEastAsia" w:eastAsiaTheme="minorEastAsia" w:hAnsiTheme="minorEastAsia" w:hint="eastAsia"/>
          <w:color w:val="33495D"/>
          <w:w w:val="105"/>
          <w:lang w:eastAsia="ja-JP"/>
        </w:rPr>
        <w:t>の全プロジェクト</w:t>
      </w:r>
      <w:r>
        <w:rPr>
          <w:color w:val="33495D"/>
          <w:w w:val="105"/>
          <w:lang w:eastAsia="ja-JP"/>
        </w:rPr>
        <w:t>について、リポジトリの活動量を計算してみました。</w:t>
      </w:r>
    </w:p>
    <w:p w14:paraId="45571FC3" w14:textId="57FE48FF" w:rsidR="009165AF" w:rsidRDefault="00221878"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r>
        <w:rPr>
          <w:rFonts w:ascii="Arial" w:hAnsi="Arial"/>
          <w:noProof/>
          <w:color w:val="494949"/>
          <w:sz w:val="19"/>
        </w:rPr>
        <w:drawing>
          <wp:inline distT="0" distB="0" distL="0" distR="0" wp14:anchorId="231ACE4C" wp14:editId="2B5D98C0">
            <wp:extent cx="4986655" cy="2286000"/>
            <wp:effectExtent l="0" t="0" r="444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2286000"/>
                    </a:xfrm>
                    <a:prstGeom prst="rect">
                      <a:avLst/>
                    </a:prstGeom>
                    <a:noFill/>
                    <a:ln>
                      <a:noFill/>
                    </a:ln>
                  </pic:spPr>
                </pic:pic>
              </a:graphicData>
            </a:graphic>
          </wp:inline>
        </w:drawing>
      </w:r>
    </w:p>
    <w:p w14:paraId="51434AAF" w14:textId="1D94F292" w:rsidR="0085682C" w:rsidRDefault="0085682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569AC741" w14:textId="77777777" w:rsidR="0085682C" w:rsidRPr="00285A6C" w:rsidRDefault="0085682C" w:rsidP="00285A6C">
      <w:pPr>
        <w:pStyle w:val="af5"/>
        <w:rPr>
          <w:lang w:eastAsia="ja-JP"/>
        </w:rPr>
      </w:pPr>
      <w:r w:rsidRPr="0085682C">
        <w:rPr>
          <w:lang w:eastAsia="ja-JP"/>
        </w:rPr>
        <w:t xml:space="preserve">プロジェクトリポジトリのLF </w:t>
      </w:r>
      <w:proofErr w:type="spellStart"/>
      <w:r w:rsidRPr="0085682C">
        <w:rPr>
          <w:lang w:eastAsia="ja-JP"/>
        </w:rPr>
        <w:t>AI&amp;Dat</w:t>
      </w:r>
      <w:proofErr w:type="spellEnd"/>
      <w:r w:rsidRPr="0085682C">
        <w:rPr>
          <w:lang w:eastAsia="ja-JP"/>
        </w:rPr>
        <w:t>の作業時間をカウントし、リポジトリごとにグラフをプロットしました。ここでは、3つの項目を選択して分析を行います。</w:t>
      </w:r>
    </w:p>
    <w:p w14:paraId="0ADAEF0B" w14:textId="79068A73" w:rsidR="0085682C" w:rsidRPr="00285A6C" w:rsidRDefault="0085682C" w:rsidP="00285A6C">
      <w:pPr>
        <w:pStyle w:val="af5"/>
        <w:numPr>
          <w:ilvl w:val="0"/>
          <w:numId w:val="12"/>
        </w:numPr>
        <w:rPr>
          <w:lang w:eastAsia="ja-JP"/>
        </w:rPr>
      </w:pPr>
      <w:r w:rsidRPr="00285A6C">
        <w:t xml:space="preserve">Milvus-io/Milvus, </w:t>
      </w:r>
      <w:proofErr w:type="spellStart"/>
      <w:r w:rsidRPr="00285A6C">
        <w:t>Milvusは、</w:t>
      </w:r>
      <w:r w:rsidR="003E4F36" w:rsidRPr="00285A6C">
        <w:t>vector</w:t>
      </w:r>
      <w:proofErr w:type="spellEnd"/>
      <w:r w:rsidR="003E4F36" w:rsidRPr="00285A6C">
        <w:t xml:space="preserve"> similarity search </w:t>
      </w:r>
      <w:proofErr w:type="spellStart"/>
      <w:r w:rsidR="003E4F36" w:rsidRPr="00285A6C">
        <w:t>engineです。</w:t>
      </w:r>
      <w:r w:rsidRPr="00285A6C">
        <w:t>大規模な特徴ベクトルの近似最近傍探索</w:t>
      </w:r>
      <w:proofErr w:type="spellEnd"/>
      <w:r w:rsidRPr="00285A6C">
        <w:t>(ANNS)</w:t>
      </w:r>
      <w:proofErr w:type="spellStart"/>
      <w:r w:rsidRPr="00285A6C">
        <w:t>のために設計されています。</w:t>
      </w:r>
      <w:r w:rsidRPr="00285A6C">
        <w:rPr>
          <w:lang w:eastAsia="ja-JP"/>
        </w:rPr>
        <w:t>Milvus</w:t>
      </w:r>
      <w:proofErr w:type="spellEnd"/>
      <w:r w:rsidRPr="00285A6C">
        <w:rPr>
          <w:lang w:eastAsia="ja-JP"/>
        </w:rPr>
        <w:t>は、</w:t>
      </w:r>
      <w:proofErr w:type="spellStart"/>
      <w:r w:rsidRPr="00285A6C">
        <w:rPr>
          <w:lang w:eastAsia="ja-JP"/>
        </w:rPr>
        <w:t>Faiss</w:t>
      </w:r>
      <w:proofErr w:type="spellEnd"/>
      <w:r w:rsidRPr="00285A6C">
        <w:rPr>
          <w:lang w:eastAsia="ja-JP"/>
        </w:rPr>
        <w:t>やSPTAGなどのライブラリと比較して、ベクトルデータの更新、インデックス作成</w:t>
      </w:r>
      <w:r w:rsidR="003E4F36" w:rsidRPr="00285A6C">
        <w:rPr>
          <w:rFonts w:hint="eastAsia"/>
          <w:lang w:eastAsia="ja-JP"/>
        </w:rPr>
        <w:t>に優れています。G</w:t>
      </w:r>
      <w:r w:rsidR="003E4F36" w:rsidRPr="00285A6C">
        <w:rPr>
          <w:lang w:eastAsia="ja-JP"/>
        </w:rPr>
        <w:t>PU</w:t>
      </w:r>
      <w:r w:rsidR="003E4F36" w:rsidRPr="00285A6C">
        <w:rPr>
          <w:rFonts w:hint="eastAsia"/>
          <w:lang w:eastAsia="ja-JP"/>
        </w:rPr>
        <w:t>(</w:t>
      </w:r>
      <w:r w:rsidR="003E4F36" w:rsidRPr="00285A6C">
        <w:rPr>
          <w:lang w:eastAsia="ja-JP"/>
        </w:rPr>
        <w:t>Nvidia)を利用することでインデックス作成とサーチを加速することができます。</w:t>
      </w:r>
    </w:p>
    <w:p w14:paraId="762A7A17" w14:textId="35096717" w:rsidR="0085682C" w:rsidRDefault="0085682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r>
        <w:rPr>
          <w:rFonts w:ascii="Arial" w:hAnsi="Arial"/>
          <w:noProof/>
          <w:color w:val="494949"/>
          <w:sz w:val="19"/>
        </w:rPr>
        <w:drawing>
          <wp:inline distT="0" distB="0" distL="0" distR="0" wp14:anchorId="12F8157F" wp14:editId="134C784D">
            <wp:extent cx="4852670" cy="1609725"/>
            <wp:effectExtent l="0" t="0" r="5080" b="952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p>
    <w:p w14:paraId="44C4A68F" w14:textId="4736A78C" w:rsidR="00285A6C" w:rsidRDefault="00285A6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0C18D840" w14:textId="29E50DF7" w:rsidR="00220F58" w:rsidRDefault="00285A6C" w:rsidP="00DB2131">
      <w:pPr>
        <w:pStyle w:val="af7"/>
        <w:widowControl w:val="0"/>
        <w:numPr>
          <w:ilvl w:val="0"/>
          <w:numId w:val="12"/>
        </w:numPr>
        <w:tabs>
          <w:tab w:val="left" w:pos="538"/>
        </w:tabs>
        <w:autoSpaceDE w:val="0"/>
        <w:autoSpaceDN w:val="0"/>
        <w:spacing w:after="0" w:line="218" w:lineRule="auto"/>
        <w:ind w:leftChars="0" w:rightChars="113" w:right="249"/>
        <w:rPr>
          <w:rFonts w:ascii="Arial" w:hAnsi="Arial" w:cs="Arial"/>
          <w:color w:val="494949"/>
          <w:sz w:val="21"/>
          <w:szCs w:val="21"/>
        </w:rPr>
      </w:pPr>
      <w:proofErr w:type="spellStart"/>
      <w:r w:rsidRPr="0018253D">
        <w:rPr>
          <w:rFonts w:ascii="Arial" w:hAnsi="Arial" w:cs="Arial"/>
          <w:color w:val="494949"/>
          <w:sz w:val="21"/>
          <w:szCs w:val="21"/>
        </w:rPr>
        <w:t>odpi</w:t>
      </w:r>
      <w:proofErr w:type="spellEnd"/>
      <w:r w:rsidRPr="0018253D">
        <w:rPr>
          <w:rFonts w:ascii="Arial" w:hAnsi="Arial" w:cs="Arial"/>
          <w:color w:val="494949"/>
          <w:sz w:val="21"/>
          <w:szCs w:val="21"/>
        </w:rPr>
        <w:t>/Egeria</w:t>
      </w:r>
      <w:r w:rsidR="0018253D">
        <w:rPr>
          <w:rFonts w:ascii="Arial" w:hAnsi="Arial" w:cs="Arial"/>
          <w:color w:val="494949"/>
          <w:sz w:val="21"/>
          <w:szCs w:val="21"/>
        </w:rPr>
        <w:br/>
      </w:r>
      <w:r w:rsidRPr="0018253D">
        <w:rPr>
          <w:rFonts w:ascii="Arial" w:hAnsi="Arial" w:cs="Arial"/>
          <w:color w:val="494949"/>
          <w:sz w:val="21"/>
          <w:szCs w:val="21"/>
        </w:rPr>
        <w:t>(</w:t>
      </w:r>
      <w:r w:rsidRPr="0018253D">
        <w:rPr>
          <w:rFonts w:ascii="Arial" w:hAnsi="Arial" w:cs="Arial" w:hint="eastAsia"/>
          <w:color w:val="494949"/>
          <w:sz w:val="21"/>
          <w:szCs w:val="21"/>
        </w:rPr>
        <w:t>訳註：オープンソースの、メタデータの管理ツールです。多くのツールやデータ・プラットフォームはメタデータの価値を認識していますが、それをサイロ化された独自の方法で管理しており、組織が採用している唯一のテクノロジーであることを前提としています。その結果、異なるツールセットを使用する人々の間で知識が共有されなくなっています。</w:t>
      </w:r>
      <w:r w:rsidR="00DB2131">
        <w:rPr>
          <w:rFonts w:ascii="Arial" w:hAnsi="Arial" w:cs="Arial"/>
          <w:color w:val="494949"/>
          <w:sz w:val="21"/>
          <w:szCs w:val="21"/>
        </w:rPr>
        <w:br/>
      </w:r>
      <w:proofErr w:type="spellStart"/>
      <w:r w:rsidRPr="00DB2131">
        <w:rPr>
          <w:rFonts w:ascii="Arial" w:hAnsi="Arial" w:cs="Arial"/>
          <w:color w:val="494949"/>
          <w:sz w:val="21"/>
          <w:szCs w:val="21"/>
        </w:rPr>
        <w:t>ODPi</w:t>
      </w:r>
      <w:proofErr w:type="spellEnd"/>
      <w:r w:rsidRPr="00DB2131">
        <w:rPr>
          <w:rFonts w:ascii="Arial" w:hAnsi="Arial" w:cs="Arial"/>
          <w:color w:val="494949"/>
          <w:sz w:val="21"/>
          <w:szCs w:val="21"/>
        </w:rPr>
        <w:t xml:space="preserve"> Egeria</w:t>
      </w:r>
      <w:r w:rsidRPr="00DB2131">
        <w:rPr>
          <w:rFonts w:ascii="Arial" w:hAnsi="Arial" w:cs="Arial"/>
          <w:color w:val="494949"/>
          <w:sz w:val="21"/>
          <w:szCs w:val="21"/>
        </w:rPr>
        <w:t>は、どのベンダーのものであっても、ツールやプラットフォーム間でメタデータをオープンにし、自動的に交換できるようにすることを目的としたオープンソースプロジェクトです。</w:t>
      </w:r>
      <w:r w:rsidR="00220F58">
        <w:rPr>
          <w:rFonts w:ascii="Arial" w:hAnsi="Arial" w:cs="Arial" w:hint="eastAsia"/>
          <w:color w:val="494949"/>
          <w:sz w:val="21"/>
          <w:szCs w:val="21"/>
        </w:rPr>
        <w:t>)</w:t>
      </w:r>
      <w:r w:rsidR="004F12CE">
        <w:rPr>
          <w:rFonts w:ascii="Arial" w:hAnsi="Arial" w:cs="Arial"/>
          <w:color w:val="494949"/>
          <w:sz w:val="21"/>
          <w:szCs w:val="21"/>
        </w:rPr>
        <w:br/>
      </w:r>
    </w:p>
    <w:p w14:paraId="247D1852" w14:textId="77777777" w:rsidR="006517D8" w:rsidRDefault="00E51AFD" w:rsidP="00220F58">
      <w:pPr>
        <w:widowControl w:val="0"/>
        <w:tabs>
          <w:tab w:val="left" w:pos="538"/>
        </w:tabs>
        <w:autoSpaceDE w:val="0"/>
        <w:autoSpaceDN w:val="0"/>
        <w:spacing w:after="0" w:line="218" w:lineRule="auto"/>
        <w:ind w:rightChars="113" w:right="249"/>
        <w:rPr>
          <w:rFonts w:ascii="Arial" w:hAnsi="Arial" w:cs="Arial"/>
          <w:color w:val="494949"/>
          <w:sz w:val="21"/>
          <w:szCs w:val="21"/>
        </w:rPr>
      </w:pPr>
      <w:r>
        <w:rPr>
          <w:rFonts w:ascii="Arial" w:hAnsi="Arial" w:cs="Arial"/>
          <w:noProof/>
          <w:color w:val="494949"/>
          <w:sz w:val="21"/>
          <w:szCs w:val="21"/>
        </w:rPr>
        <w:drawing>
          <wp:inline distT="0" distB="0" distL="0" distR="0" wp14:anchorId="386193A9" wp14:editId="40F2E238">
            <wp:extent cx="4816475" cy="1597025"/>
            <wp:effectExtent l="0" t="0" r="3175"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597025"/>
                    </a:xfrm>
                    <a:prstGeom prst="rect">
                      <a:avLst/>
                    </a:prstGeom>
                    <a:noFill/>
                    <a:ln>
                      <a:noFill/>
                    </a:ln>
                  </pic:spPr>
                </pic:pic>
              </a:graphicData>
            </a:graphic>
          </wp:inline>
        </w:drawing>
      </w:r>
    </w:p>
    <w:p w14:paraId="149FA13C" w14:textId="77777777" w:rsidR="006517D8" w:rsidRDefault="006517D8" w:rsidP="00220F58">
      <w:pPr>
        <w:widowControl w:val="0"/>
        <w:tabs>
          <w:tab w:val="left" w:pos="538"/>
        </w:tabs>
        <w:autoSpaceDE w:val="0"/>
        <w:autoSpaceDN w:val="0"/>
        <w:spacing w:after="0" w:line="218" w:lineRule="auto"/>
        <w:ind w:rightChars="113" w:right="249"/>
        <w:rPr>
          <w:rFonts w:ascii="Arial" w:hAnsi="Arial" w:cs="Arial"/>
          <w:color w:val="494949"/>
          <w:sz w:val="21"/>
          <w:szCs w:val="21"/>
        </w:rPr>
      </w:pPr>
    </w:p>
    <w:p w14:paraId="4AF9468D" w14:textId="77777777" w:rsidR="006517D8" w:rsidRDefault="006517D8" w:rsidP="006517D8">
      <w:pPr>
        <w:pStyle w:val="af7"/>
        <w:widowControl w:val="0"/>
        <w:numPr>
          <w:ilvl w:val="0"/>
          <w:numId w:val="3"/>
        </w:numPr>
        <w:tabs>
          <w:tab w:val="left" w:pos="538"/>
        </w:tabs>
        <w:autoSpaceDE w:val="0"/>
        <w:autoSpaceDN w:val="0"/>
        <w:spacing w:after="0" w:line="242" w:lineRule="auto"/>
        <w:ind w:leftChars="0" w:right="354"/>
        <w:jc w:val="both"/>
        <w:rPr>
          <w:rFonts w:ascii="Arial" w:eastAsia="Arial" w:hAnsi="Arial"/>
          <w:color w:val="33495D"/>
          <w:sz w:val="21"/>
        </w:rPr>
      </w:pPr>
      <w:proofErr w:type="spellStart"/>
      <w:r>
        <w:rPr>
          <w:color w:val="33495D"/>
          <w:sz w:val="21"/>
        </w:rPr>
        <w:t>nnstreamer</w:t>
      </w:r>
      <w:proofErr w:type="spellEnd"/>
      <w:r>
        <w:rPr>
          <w:color w:val="33495D"/>
          <w:sz w:val="21"/>
        </w:rPr>
        <w:t>/</w:t>
      </w:r>
      <w:proofErr w:type="spellStart"/>
      <w:r>
        <w:rPr>
          <w:color w:val="33495D"/>
          <w:sz w:val="21"/>
        </w:rPr>
        <w:t>nnstreamer</w:t>
      </w:r>
      <w:proofErr w:type="spellEnd"/>
      <w:r>
        <w:rPr>
          <w:color w:val="33495D"/>
          <w:sz w:val="21"/>
        </w:rPr>
        <w:t>、</w:t>
      </w:r>
      <w:proofErr w:type="spellStart"/>
      <w:r>
        <w:rPr>
          <w:color w:val="494949"/>
          <w:sz w:val="19"/>
        </w:rPr>
        <w:t>NNStreamer</w:t>
      </w:r>
      <w:proofErr w:type="spellEnd"/>
      <w:r>
        <w:rPr>
          <w:color w:val="494949"/>
          <w:sz w:val="19"/>
        </w:rPr>
        <w:t>は、</w:t>
      </w:r>
      <w:r>
        <w:rPr>
          <w:color w:val="494949"/>
          <w:spacing w:val="4"/>
          <w:sz w:val="19"/>
        </w:rPr>
        <w:t>ニューラルネットワークモデルを</w:t>
      </w:r>
      <w:r>
        <w:rPr>
          <w:color w:val="494949"/>
          <w:spacing w:val="3"/>
          <w:sz w:val="19"/>
        </w:rPr>
        <w:t>使用する</w:t>
      </w:r>
      <w:proofErr w:type="spellStart"/>
      <w:r>
        <w:rPr>
          <w:color w:val="494949"/>
          <w:spacing w:val="2"/>
          <w:sz w:val="19"/>
        </w:rPr>
        <w:t>Gst</w:t>
      </w:r>
      <w:r>
        <w:rPr>
          <w:color w:val="494949"/>
          <w:sz w:val="19"/>
        </w:rPr>
        <w:t>reamer</w:t>
      </w:r>
      <w:proofErr w:type="spellEnd"/>
      <w:r>
        <w:rPr>
          <w:color w:val="494949"/>
          <w:spacing w:val="3"/>
          <w:sz w:val="19"/>
        </w:rPr>
        <w:t>開発者と、ニューラルネットワークパイプラインとそのフィルタを管理するニューラルネットワーク開発者のための便利で効率的なサポートを提供する</w:t>
      </w:r>
      <w:proofErr w:type="spellStart"/>
      <w:r>
        <w:rPr>
          <w:color w:val="494949"/>
          <w:spacing w:val="2"/>
          <w:sz w:val="19"/>
        </w:rPr>
        <w:t>Gst</w:t>
      </w:r>
      <w:proofErr w:type="spellEnd"/>
      <w:r>
        <w:rPr>
          <w:color w:val="494949"/>
          <w:spacing w:val="2"/>
          <w:sz w:val="19"/>
        </w:rPr>
        <w:t xml:space="preserve"> </w:t>
      </w:r>
      <w:r>
        <w:rPr>
          <w:color w:val="494949"/>
          <w:sz w:val="19"/>
        </w:rPr>
        <w:t>reamer</w:t>
      </w:r>
      <w:r>
        <w:rPr>
          <w:color w:val="494949"/>
          <w:spacing w:val="3"/>
          <w:sz w:val="19"/>
        </w:rPr>
        <w:t>プラグインの</w:t>
      </w:r>
      <w:r>
        <w:rPr>
          <w:color w:val="494949"/>
          <w:spacing w:val="5"/>
          <w:sz w:val="19"/>
        </w:rPr>
        <w:t>セットです。</w:t>
      </w:r>
    </w:p>
    <w:p w14:paraId="601185DD" w14:textId="77777777" w:rsidR="00203618" w:rsidRPr="00203618" w:rsidRDefault="00203618" w:rsidP="00BB37BC">
      <w:pPr>
        <w:pStyle w:val="af5"/>
        <w:rPr>
          <w:lang w:eastAsia="ja-JP"/>
        </w:rPr>
      </w:pPr>
      <w:r>
        <w:rPr>
          <w:noProof/>
        </w:rPr>
        <w:drawing>
          <wp:inline distT="0" distB="0" distL="0" distR="0" wp14:anchorId="1CF134B4" wp14:editId="4D1A081A">
            <wp:extent cx="4852670" cy="1609725"/>
            <wp:effectExtent l="0" t="0" r="508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r w:rsidR="00285A6C" w:rsidRPr="00220F58">
        <w:rPr>
          <w:lang w:eastAsia="ja-JP"/>
        </w:rPr>
        <w:br/>
      </w:r>
      <w:r w:rsidR="00285A6C" w:rsidRPr="00220F58">
        <w:rPr>
          <w:lang w:eastAsia="ja-JP"/>
        </w:rPr>
        <w:br/>
      </w:r>
      <w:r w:rsidRPr="00203618">
        <w:rPr>
          <w:lang w:eastAsia="ja-JP"/>
        </w:rPr>
        <w:t>3つのプロジェクトの間で開発者の作業時間の分布に違いがあることがわかります。</w:t>
      </w:r>
    </w:p>
    <w:p w14:paraId="1B495F3B" w14:textId="2B048EDB" w:rsidR="00203618" w:rsidRPr="00203618" w:rsidRDefault="00203618" w:rsidP="00BB37BC">
      <w:pPr>
        <w:pStyle w:val="af5"/>
        <w:rPr>
          <w:lang w:eastAsia="ja-JP"/>
        </w:rPr>
      </w:pPr>
      <w:r w:rsidRPr="00203618">
        <w:rPr>
          <w:rFonts w:hint="eastAsia"/>
          <w:lang w:eastAsia="ja-JP"/>
        </w:rPr>
        <w:t>このプロジェクトは月曜から土曜まで活動しており、労働時間は主に</w:t>
      </w:r>
      <w:r w:rsidRPr="00203618">
        <w:rPr>
          <w:lang w:eastAsia="ja-JP"/>
        </w:rPr>
        <w:t xml:space="preserve">UTC+8タイムゾーンで、このプロジェクトの開発者はアジアの開発者が多いことを示しています; </w:t>
      </w:r>
      <w:proofErr w:type="spellStart"/>
      <w:r w:rsidRPr="00203618">
        <w:rPr>
          <w:lang w:eastAsia="ja-JP"/>
        </w:rPr>
        <w:t>odpi</w:t>
      </w:r>
      <w:proofErr w:type="spellEnd"/>
      <w:r w:rsidRPr="00203618">
        <w:rPr>
          <w:lang w:eastAsia="ja-JP"/>
        </w:rPr>
        <w:t>/</w:t>
      </w:r>
      <w:proofErr w:type="spellStart"/>
      <w:r w:rsidRPr="00203618">
        <w:rPr>
          <w:lang w:eastAsia="ja-JP"/>
        </w:rPr>
        <w:t>egeria</w:t>
      </w:r>
      <w:proofErr w:type="spellEnd"/>
      <w:r w:rsidRPr="00203618">
        <w:rPr>
          <w:lang w:eastAsia="ja-JP"/>
        </w:rPr>
        <w:t>の開発者は主にUTC+0タイムゾーン、つまりヨーロッパの開発者が多いのですが、週末も労働日も0時に大量のイベントが作成されているので、このプロジェクトでは</w:t>
      </w:r>
      <w:r w:rsidR="00BB37BC">
        <w:rPr>
          <w:rFonts w:hint="eastAsia"/>
          <w:lang w:eastAsia="ja-JP"/>
        </w:rPr>
        <w:t>R</w:t>
      </w:r>
      <w:r w:rsidR="00BB37BC">
        <w:rPr>
          <w:lang w:eastAsia="ja-JP"/>
        </w:rPr>
        <w:t>PA(</w:t>
      </w:r>
      <w:r w:rsidR="00BB37BC">
        <w:rPr>
          <w:rFonts w:hint="eastAsia"/>
          <w:lang w:eastAsia="ja-JP"/>
        </w:rPr>
        <w:t>ロボティック・プロセス・オートメーション)</w:t>
      </w:r>
      <w:r w:rsidRPr="00203618">
        <w:rPr>
          <w:lang w:eastAsia="ja-JP"/>
        </w:rPr>
        <w:t>を使っていることはほぼ間違いありません。</w:t>
      </w:r>
    </w:p>
    <w:p w14:paraId="4629C3A0" w14:textId="72EF173F" w:rsidR="00285A6C" w:rsidRDefault="00203618" w:rsidP="00BB37BC">
      <w:pPr>
        <w:pStyle w:val="af5"/>
        <w:rPr>
          <w:lang w:eastAsia="ja-JP"/>
        </w:rPr>
      </w:pPr>
      <w:proofErr w:type="spellStart"/>
      <w:r w:rsidRPr="00203618">
        <w:rPr>
          <w:lang w:eastAsia="ja-JP"/>
        </w:rPr>
        <w:t>nnst</w:t>
      </w:r>
      <w:proofErr w:type="spellEnd"/>
      <w:r w:rsidRPr="00203618">
        <w:rPr>
          <w:lang w:eastAsia="ja-JP"/>
        </w:rPr>
        <w:t xml:space="preserve"> reamer/</w:t>
      </w:r>
      <w:proofErr w:type="spellStart"/>
      <w:r w:rsidRPr="00203618">
        <w:rPr>
          <w:lang w:eastAsia="ja-JP"/>
        </w:rPr>
        <w:t>nnst</w:t>
      </w:r>
      <w:proofErr w:type="spellEnd"/>
      <w:r w:rsidRPr="00203618">
        <w:rPr>
          <w:lang w:eastAsia="ja-JP"/>
        </w:rPr>
        <w:t xml:space="preserve"> reamerの開発者の勤務時間は主に月曜から金曜までで、UTC+8のタイムゾーンとなっており、プロジェクトの開発者の大半がアジア人であり、開発者は週休二日制であることがわかります。</w:t>
      </w:r>
    </w:p>
    <w:p w14:paraId="595BCB57" w14:textId="3194A166" w:rsidR="003E0809" w:rsidRDefault="003E0809" w:rsidP="00BB37BC">
      <w:pPr>
        <w:pStyle w:val="af5"/>
        <w:rPr>
          <w:lang w:eastAsia="ja-JP"/>
        </w:rPr>
      </w:pPr>
    </w:p>
    <w:p w14:paraId="2E0082E6" w14:textId="572BF760" w:rsidR="003E0809" w:rsidRDefault="003E0809" w:rsidP="00F942C4">
      <w:pPr>
        <w:pStyle w:val="2"/>
      </w:pPr>
      <w:r>
        <w:rPr>
          <w:rFonts w:hint="eastAsia"/>
        </w:rPr>
        <w:t>6</w:t>
      </w:r>
      <w:r>
        <w:t>.</w:t>
      </w:r>
      <w:r>
        <w:rPr>
          <w:rFonts w:hint="eastAsia"/>
        </w:rPr>
        <w:t xml:space="preserve">ケーススタディ </w:t>
      </w:r>
      <w:r>
        <w:t xml:space="preserve"> Wuhan2020</w:t>
      </w:r>
    </w:p>
    <w:p w14:paraId="4CBE0041" w14:textId="77777777" w:rsidR="003E0809" w:rsidRDefault="003E0809" w:rsidP="00BB37BC">
      <w:pPr>
        <w:pStyle w:val="af5"/>
        <w:rPr>
          <w:rFonts w:eastAsiaTheme="minorEastAsia"/>
          <w:lang w:eastAsia="ja-JP"/>
        </w:rPr>
      </w:pPr>
    </w:p>
    <w:p w14:paraId="135E0F72" w14:textId="121857DE" w:rsidR="003E0809" w:rsidRDefault="003E0809" w:rsidP="003774DA">
      <w:pPr>
        <w:pStyle w:val="3"/>
      </w:pPr>
      <w:r>
        <w:rPr>
          <w:rFonts w:hint="eastAsia"/>
        </w:rPr>
        <w:t>6</w:t>
      </w:r>
      <w:r>
        <w:t>.1</w:t>
      </w:r>
      <w:r w:rsidR="003774DA">
        <w:t xml:space="preserve"> </w:t>
      </w:r>
      <w:r w:rsidR="003774DA">
        <w:rPr>
          <w:rFonts w:hint="eastAsia"/>
        </w:rPr>
        <w:t>紹介</w:t>
      </w:r>
    </w:p>
    <w:p w14:paraId="5FB1E163" w14:textId="0377EFCF" w:rsidR="00F942C4" w:rsidRDefault="00F942C4" w:rsidP="00F942C4">
      <w:pPr>
        <w:pStyle w:val="af5"/>
        <w:rPr>
          <w:lang w:eastAsia="ja-JP"/>
        </w:rPr>
      </w:pPr>
      <w:r>
        <w:rPr>
          <w:lang w:eastAsia="ja-JP"/>
        </w:rPr>
        <w:t>Wuhan2020</w:t>
      </w:r>
      <w:r>
        <w:rPr>
          <w:rFonts w:asciiTheme="minorEastAsia" w:eastAsiaTheme="minorEastAsia" w:hAnsiTheme="minorEastAsia" w:hint="eastAsia"/>
          <w:lang w:eastAsia="ja-JP"/>
        </w:rPr>
        <w:t>は</w:t>
      </w:r>
      <w:r>
        <w:rPr>
          <w:lang w:eastAsia="ja-JP"/>
        </w:rPr>
        <w:t>COVID-19 の流行期に出現したより</w:t>
      </w:r>
      <w:r>
        <w:rPr>
          <w:rFonts w:eastAsiaTheme="minorEastAsia" w:hint="eastAsia"/>
          <w:lang w:eastAsia="ja-JP"/>
        </w:rPr>
        <w:t>ボランタリーな組織</w:t>
      </w:r>
      <w:r>
        <w:rPr>
          <w:lang w:eastAsia="ja-JP"/>
        </w:rPr>
        <w:t>の代表であり、典型的な技術志向の自己組織コミュニティの一つである。オンラインボランティアが協力して、5つのウェブページ/ウェブサイト、23のコードリポジトリをGitHub上に構築し、新冠アウトブレイクとの戦いに関連する情報を</w:t>
      </w:r>
      <w:r>
        <w:rPr>
          <w:rFonts w:asciiTheme="minorEastAsia" w:eastAsiaTheme="minorEastAsia" w:hAnsiTheme="minorEastAsia" w:hint="eastAsia"/>
          <w:lang w:eastAsia="ja-JP"/>
        </w:rPr>
        <w:t>一次情報と二次情報あわせて</w:t>
      </w:r>
      <w:r>
        <w:rPr>
          <w:lang w:eastAsia="ja-JP"/>
        </w:rPr>
        <w:t>で4,394件収集しました。</w:t>
      </w:r>
    </w:p>
    <w:p w14:paraId="46208D3F" w14:textId="77777777" w:rsidR="00F942C4" w:rsidRDefault="00F942C4" w:rsidP="00F942C4">
      <w:pPr>
        <w:pStyle w:val="af5"/>
        <w:rPr>
          <w:lang w:eastAsia="ja-JP"/>
        </w:rPr>
      </w:pPr>
    </w:p>
    <w:p w14:paraId="69D79482" w14:textId="19C222FE" w:rsidR="00F942C4" w:rsidRPr="00F942C4" w:rsidRDefault="00F942C4" w:rsidP="00F942C4">
      <w:pPr>
        <w:pStyle w:val="af5"/>
        <w:rPr>
          <w:rFonts w:eastAsiaTheme="minorEastAsia"/>
          <w:lang w:eastAsia="ja-JP"/>
        </w:rPr>
      </w:pPr>
      <w:r>
        <w:rPr>
          <w:rFonts w:asciiTheme="minorEastAsia" w:eastAsiaTheme="minorEastAsia" w:hAnsiTheme="minorEastAsia" w:hint="eastAsia"/>
          <w:lang w:eastAsia="ja-JP"/>
        </w:rPr>
        <w:t>我々</w:t>
      </w:r>
      <w:r>
        <w:rPr>
          <w:rFonts w:hint="eastAsia"/>
          <w:lang w:eastAsia="ja-JP"/>
        </w:rPr>
        <w:t>の不完全集計によると、</w:t>
      </w:r>
      <w:r>
        <w:rPr>
          <w:lang w:eastAsia="ja-JP"/>
        </w:rPr>
        <w:t>2020年5月20日時点で、</w:t>
      </w:r>
      <w:r>
        <w:rPr>
          <w:rFonts w:eastAsiaTheme="minorEastAsia" w:hint="eastAsia"/>
          <w:lang w:eastAsia="ja-JP"/>
        </w:rPr>
        <w:t>W</w:t>
      </w:r>
      <w:r>
        <w:rPr>
          <w:rFonts w:eastAsiaTheme="minorEastAsia"/>
          <w:lang w:eastAsia="ja-JP"/>
        </w:rPr>
        <w:t>uhan</w:t>
      </w:r>
      <w:r>
        <w:rPr>
          <w:lang w:eastAsia="ja-JP"/>
        </w:rPr>
        <w:t>2020の5つの</w:t>
      </w:r>
      <w:r>
        <w:rPr>
          <w:rFonts w:eastAsiaTheme="minorEastAsia" w:hint="eastAsia"/>
          <w:lang w:eastAsia="ja-JP"/>
        </w:rPr>
        <w:t>ウェブページ</w:t>
      </w:r>
      <w:r>
        <w:rPr>
          <w:lang w:eastAsia="ja-JP"/>
        </w:rPr>
        <w:t>/ウェブサイトの</w:t>
      </w:r>
      <w:r>
        <w:rPr>
          <w:rFonts w:eastAsiaTheme="minorEastAsia" w:hint="eastAsia"/>
          <w:lang w:eastAsia="ja-JP"/>
        </w:rPr>
        <w:t>P</w:t>
      </w:r>
      <w:r>
        <w:rPr>
          <w:rFonts w:eastAsiaTheme="minorEastAsia"/>
          <w:lang w:eastAsia="ja-JP"/>
        </w:rPr>
        <w:t>V</w:t>
      </w:r>
      <w:r>
        <w:rPr>
          <w:rFonts w:eastAsiaTheme="minorEastAsia" w:hint="eastAsia"/>
          <w:lang w:eastAsia="ja-JP"/>
        </w:rPr>
        <w:t>は</w:t>
      </w:r>
      <w:r>
        <w:rPr>
          <w:rFonts w:eastAsiaTheme="minorEastAsia" w:hint="eastAsia"/>
          <w:lang w:eastAsia="ja-JP"/>
        </w:rPr>
        <w:t>3</w:t>
      </w:r>
      <w:r>
        <w:rPr>
          <w:rFonts w:eastAsiaTheme="minorEastAsia"/>
          <w:lang w:eastAsia="ja-JP"/>
        </w:rPr>
        <w:t>0</w:t>
      </w:r>
      <w:r>
        <w:rPr>
          <w:rFonts w:eastAsiaTheme="minorEastAsia" w:hint="eastAsia"/>
          <w:lang w:eastAsia="ja-JP"/>
        </w:rPr>
        <w:t>万を超えています。</w:t>
      </w:r>
    </w:p>
    <w:p w14:paraId="4AEFA46F" w14:textId="71361CEE" w:rsidR="00F942C4" w:rsidRDefault="00F942C4" w:rsidP="00F942C4">
      <w:pPr>
        <w:pStyle w:val="af5"/>
        <w:rPr>
          <w:rFonts w:eastAsiaTheme="minorEastAsia"/>
          <w:lang w:eastAsia="ja-JP"/>
        </w:rPr>
      </w:pPr>
      <w:r>
        <w:rPr>
          <w:rFonts w:hint="eastAsia"/>
          <w:lang w:eastAsia="ja-JP"/>
        </w:rPr>
        <w:t>一般公開が可能なデータ収集</w:t>
      </w:r>
      <w:r w:rsidR="00B87B54">
        <w:rPr>
          <w:rFonts w:asciiTheme="minorEastAsia" w:eastAsiaTheme="minorEastAsia" w:hAnsiTheme="minorEastAsia" w:hint="eastAsia"/>
          <w:lang w:eastAsia="ja-JP"/>
        </w:rPr>
        <w:t>と、</w:t>
      </w:r>
      <w:r>
        <w:rPr>
          <w:rFonts w:hint="eastAsia"/>
          <w:lang w:eastAsia="ja-JP"/>
        </w:rPr>
        <w:t>シリコンバレーの</w:t>
      </w:r>
      <w:r w:rsidR="003C7BF6">
        <w:rPr>
          <w:rFonts w:eastAsiaTheme="minorEastAsia" w:hint="eastAsia"/>
          <w:lang w:eastAsia="ja-JP"/>
        </w:rPr>
        <w:t>G</w:t>
      </w:r>
      <w:r w:rsidR="003C7BF6">
        <w:rPr>
          <w:rFonts w:eastAsiaTheme="minorEastAsia"/>
          <w:lang w:eastAsia="ja-JP"/>
        </w:rPr>
        <w:t>liding Eagle team(</w:t>
      </w:r>
      <w:r w:rsidR="003C7BF6">
        <w:rPr>
          <w:rFonts w:eastAsiaTheme="minorEastAsia" w:hint="eastAsia"/>
          <w:lang w:eastAsia="ja-JP"/>
        </w:rPr>
        <w:t>訳註</w:t>
      </w:r>
      <w:r w:rsidR="003C7BF6">
        <w:rPr>
          <w:rFonts w:eastAsiaTheme="minorEastAsia" w:hint="eastAsia"/>
          <w:lang w:eastAsia="ja-JP"/>
        </w:rPr>
        <w:t>:</w:t>
      </w:r>
      <w:r w:rsidR="003C7BF6">
        <w:rPr>
          <w:rFonts w:eastAsiaTheme="minorEastAsia" w:hint="eastAsia"/>
          <w:lang w:eastAsia="ja-JP"/>
        </w:rPr>
        <w:t>国際流通データの分析サービスを提供する会社</w:t>
      </w:r>
      <w:r w:rsidR="003C7BF6">
        <w:rPr>
          <w:rFonts w:eastAsiaTheme="minorEastAsia" w:hint="eastAsia"/>
          <w:lang w:eastAsia="ja-JP"/>
        </w:rPr>
        <w:t>)</w:t>
      </w:r>
      <w:r>
        <w:rPr>
          <w:rFonts w:hint="eastAsia"/>
          <w:lang w:eastAsia="ja-JP"/>
        </w:rPr>
        <w:t>が提供する武漢周辺の病院やコミュニティのデータと、米国のグローバルな医療情報サービスとの連携が実現しました。</w:t>
      </w:r>
      <w:r>
        <w:rPr>
          <w:lang w:eastAsia="ja-JP"/>
        </w:rPr>
        <w:t>これにより、</w:t>
      </w:r>
      <w:r w:rsidR="00B87B54">
        <w:rPr>
          <w:rFonts w:eastAsiaTheme="minorEastAsia" w:hint="eastAsia"/>
          <w:lang w:eastAsia="ja-JP"/>
        </w:rPr>
        <w:t>W</w:t>
      </w:r>
      <w:r w:rsidR="00B87B54">
        <w:rPr>
          <w:rFonts w:eastAsiaTheme="minorEastAsia"/>
          <w:lang w:eastAsia="ja-JP"/>
        </w:rPr>
        <w:t>uhan</w:t>
      </w:r>
      <w:r>
        <w:rPr>
          <w:lang w:eastAsia="ja-JP"/>
        </w:rPr>
        <w:t>2020 は</w:t>
      </w:r>
      <w:r w:rsidR="00B87B54">
        <w:rPr>
          <w:rFonts w:eastAsiaTheme="minorEastAsia" w:hint="eastAsia"/>
          <w:lang w:eastAsia="ja-JP"/>
        </w:rPr>
        <w:t>C</w:t>
      </w:r>
      <w:r w:rsidR="00B87B54">
        <w:rPr>
          <w:rFonts w:eastAsiaTheme="minorEastAsia"/>
          <w:lang w:eastAsia="ja-JP"/>
        </w:rPr>
        <w:t>ovid-19</w:t>
      </w:r>
      <w:r>
        <w:rPr>
          <w:lang w:eastAsia="ja-JP"/>
        </w:rPr>
        <w:t>の流行との戦いのための</w:t>
      </w:r>
      <w:r>
        <w:rPr>
          <w:rFonts w:hint="eastAsia"/>
          <w:lang w:eastAsia="ja-JP"/>
        </w:rPr>
        <w:t>恒久的な構造を宣言した数少ない代表者の一人となりました。</w:t>
      </w:r>
    </w:p>
    <w:p w14:paraId="4400B77E" w14:textId="6A8C3F4D" w:rsidR="00F12934" w:rsidRDefault="00F12934" w:rsidP="00F942C4">
      <w:pPr>
        <w:pStyle w:val="af5"/>
        <w:rPr>
          <w:rFonts w:eastAsiaTheme="minorEastAsia"/>
          <w:lang w:eastAsia="ja-JP"/>
        </w:rPr>
      </w:pPr>
    </w:p>
    <w:p w14:paraId="216567B5" w14:textId="184DCAA7" w:rsidR="00F12934" w:rsidRDefault="00F12934" w:rsidP="00F12934">
      <w:pPr>
        <w:pStyle w:val="3"/>
      </w:pPr>
      <w:r>
        <w:rPr>
          <w:rFonts w:hint="eastAsia"/>
        </w:rPr>
        <w:t>6</w:t>
      </w:r>
      <w:r>
        <w:t xml:space="preserve">.2 </w:t>
      </w:r>
      <w:r>
        <w:rPr>
          <w:rFonts w:hint="eastAsia"/>
        </w:rPr>
        <w:t>ボランティアメンバー分析</w:t>
      </w:r>
    </w:p>
    <w:p w14:paraId="7B641EEA" w14:textId="0F429285" w:rsidR="00F12934" w:rsidRDefault="00F12934" w:rsidP="00F942C4">
      <w:pPr>
        <w:pStyle w:val="af5"/>
        <w:rPr>
          <w:rFonts w:eastAsiaTheme="minorEastAsia"/>
          <w:lang w:eastAsia="ja-JP"/>
        </w:rPr>
      </w:pPr>
      <w:r w:rsidRPr="00F12934">
        <w:rPr>
          <w:rFonts w:eastAsiaTheme="minorEastAsia"/>
          <w:lang w:eastAsia="ja-JP"/>
        </w:rPr>
        <w:t>2020</w:t>
      </w:r>
      <w:r w:rsidRPr="00F12934">
        <w:rPr>
          <w:rFonts w:eastAsiaTheme="minorEastAsia"/>
          <w:lang w:eastAsia="ja-JP"/>
        </w:rPr>
        <w:t>年</w:t>
      </w:r>
      <w:r w:rsidRPr="00F12934">
        <w:rPr>
          <w:rFonts w:eastAsiaTheme="minorEastAsia"/>
          <w:lang w:eastAsia="ja-JP"/>
        </w:rPr>
        <w:t>5</w:t>
      </w:r>
      <w:r w:rsidRPr="00F12934">
        <w:rPr>
          <w:rFonts w:eastAsiaTheme="minorEastAsia"/>
          <w:lang w:eastAsia="ja-JP"/>
        </w:rPr>
        <w:t>月</w:t>
      </w:r>
      <w:r w:rsidRPr="00F12934">
        <w:rPr>
          <w:rFonts w:eastAsiaTheme="minorEastAsia"/>
          <w:lang w:eastAsia="ja-JP"/>
        </w:rPr>
        <w:t>20</w:t>
      </w:r>
      <w:r w:rsidRPr="00F12934">
        <w:rPr>
          <w:rFonts w:eastAsiaTheme="minorEastAsia"/>
          <w:lang w:eastAsia="ja-JP"/>
        </w:rPr>
        <w:t>日現在、</w:t>
      </w:r>
      <w:r>
        <w:rPr>
          <w:rFonts w:eastAsiaTheme="minorEastAsia" w:hint="eastAsia"/>
          <w:lang w:eastAsia="ja-JP"/>
        </w:rPr>
        <w:t>W</w:t>
      </w:r>
      <w:r>
        <w:rPr>
          <w:rFonts w:eastAsiaTheme="minorEastAsia"/>
          <w:lang w:eastAsia="ja-JP"/>
        </w:rPr>
        <w:t>uhan</w:t>
      </w:r>
      <w:r w:rsidRPr="00F12934">
        <w:rPr>
          <w:rFonts w:eastAsiaTheme="minorEastAsia"/>
          <w:lang w:eastAsia="ja-JP"/>
        </w:rPr>
        <w:t>2020</w:t>
      </w:r>
      <w:r w:rsidRPr="00F12934">
        <w:rPr>
          <w:rFonts w:eastAsiaTheme="minorEastAsia"/>
          <w:lang w:eastAsia="ja-JP"/>
        </w:rPr>
        <w:t>オープンソースコミュニティの参加者数は、参加者のメールアドレスを集計した結果、</w:t>
      </w:r>
      <w:r w:rsidRPr="00F12934">
        <w:rPr>
          <w:rFonts w:eastAsiaTheme="minorEastAsia"/>
          <w:lang w:eastAsia="ja-JP"/>
        </w:rPr>
        <w:t>4,095</w:t>
      </w:r>
      <w:r w:rsidRPr="00F12934">
        <w:rPr>
          <w:rFonts w:eastAsiaTheme="minorEastAsia"/>
          <w:lang w:eastAsia="ja-JP"/>
        </w:rPr>
        <w:t>人となりました。総勢</w:t>
      </w:r>
      <w:r w:rsidRPr="00F12934">
        <w:rPr>
          <w:rFonts w:eastAsiaTheme="minorEastAsia"/>
          <w:lang w:eastAsia="ja-JP"/>
        </w:rPr>
        <w:t>1,942</w:t>
      </w:r>
      <w:r w:rsidRPr="00F12934">
        <w:rPr>
          <w:rFonts w:eastAsiaTheme="minorEastAsia"/>
          <w:lang w:eastAsia="ja-JP"/>
        </w:rPr>
        <w:t>名の方が武漢</w:t>
      </w:r>
      <w:r w:rsidRPr="00F12934">
        <w:rPr>
          <w:rFonts w:eastAsiaTheme="minorEastAsia"/>
          <w:lang w:eastAsia="ja-JP"/>
        </w:rPr>
        <w:t>2020</w:t>
      </w:r>
      <w:r w:rsidRPr="00F12934">
        <w:rPr>
          <w:rFonts w:eastAsiaTheme="minorEastAsia"/>
          <w:lang w:eastAsia="ja-JP"/>
        </w:rPr>
        <w:t>ボランティア認定証を受け取りました。</w:t>
      </w:r>
    </w:p>
    <w:p w14:paraId="07FBBC21" w14:textId="678D49DE" w:rsidR="008B09CF" w:rsidRDefault="008B09CF" w:rsidP="00F942C4">
      <w:pPr>
        <w:pStyle w:val="af5"/>
        <w:rPr>
          <w:rFonts w:eastAsiaTheme="minorEastAsia"/>
          <w:lang w:eastAsia="ja-JP"/>
        </w:rPr>
      </w:pPr>
      <w:r>
        <w:rPr>
          <w:rFonts w:eastAsiaTheme="minorEastAsia"/>
          <w:noProof/>
          <w:lang w:eastAsia="ja-JP"/>
        </w:rPr>
        <w:drawing>
          <wp:inline distT="0" distB="0" distL="0" distR="0" wp14:anchorId="2A9DA784" wp14:editId="15956DE7">
            <wp:extent cx="3328670" cy="2883535"/>
            <wp:effectExtent l="0" t="0" r="508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8670" cy="2883535"/>
                    </a:xfrm>
                    <a:prstGeom prst="rect">
                      <a:avLst/>
                    </a:prstGeom>
                    <a:noFill/>
                    <a:ln>
                      <a:noFill/>
                    </a:ln>
                  </pic:spPr>
                </pic:pic>
              </a:graphicData>
            </a:graphic>
          </wp:inline>
        </w:drawing>
      </w:r>
      <w:r w:rsidR="00BF5944">
        <w:rPr>
          <w:rFonts w:eastAsiaTheme="minorEastAsia"/>
          <w:lang w:eastAsia="ja-JP"/>
        </w:rPr>
        <w:br/>
      </w:r>
      <w:r w:rsidR="00BF5944" w:rsidRPr="00BF5944">
        <w:rPr>
          <w:rFonts w:eastAsiaTheme="minorEastAsia" w:hint="eastAsia"/>
          <w:lang w:eastAsia="ja-JP"/>
        </w:rPr>
        <w:t>コミュニ</w:t>
      </w:r>
      <w:r w:rsidR="00BF5944">
        <w:rPr>
          <w:rFonts w:eastAsiaTheme="minorEastAsia" w:hint="eastAsia"/>
          <w:lang w:eastAsia="ja-JP"/>
        </w:rPr>
        <w:t>ティに参加したすべてのメールアドレス</w:t>
      </w:r>
      <w:r w:rsidR="00BF5944" w:rsidRPr="00BF5944">
        <w:rPr>
          <w:rFonts w:eastAsiaTheme="minorEastAsia" w:hint="eastAsia"/>
          <w:lang w:eastAsia="ja-JP"/>
        </w:rPr>
        <w:t>種類、合計</w:t>
      </w:r>
      <w:r w:rsidR="00BF5944" w:rsidRPr="00BF5944">
        <w:rPr>
          <w:rFonts w:eastAsiaTheme="minorEastAsia"/>
          <w:lang w:eastAsia="ja-JP"/>
        </w:rPr>
        <w:t>4,095</w:t>
      </w:r>
      <w:r w:rsidR="00BF5944">
        <w:rPr>
          <w:rFonts w:eastAsiaTheme="minorEastAsia"/>
          <w:lang w:eastAsia="ja-JP"/>
        </w:rPr>
        <w:br/>
      </w:r>
      <w:r w:rsidR="00BF5944">
        <w:rPr>
          <w:rFonts w:eastAsiaTheme="minorEastAsia"/>
          <w:noProof/>
          <w:lang w:eastAsia="ja-JP"/>
        </w:rPr>
        <w:drawing>
          <wp:inline distT="0" distB="0" distL="0" distR="0" wp14:anchorId="224E5349" wp14:editId="1CDF7733">
            <wp:extent cx="3152140" cy="29083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2140" cy="2908300"/>
                    </a:xfrm>
                    <a:prstGeom prst="rect">
                      <a:avLst/>
                    </a:prstGeom>
                    <a:noFill/>
                    <a:ln>
                      <a:noFill/>
                    </a:ln>
                  </pic:spPr>
                </pic:pic>
              </a:graphicData>
            </a:graphic>
          </wp:inline>
        </w:drawing>
      </w:r>
      <w:r w:rsidR="00F608C8">
        <w:rPr>
          <w:rFonts w:eastAsiaTheme="minorEastAsia"/>
          <w:lang w:eastAsia="ja-JP"/>
        </w:rPr>
        <w:br/>
      </w:r>
      <w:r w:rsidR="002964A7" w:rsidRPr="002964A7">
        <w:rPr>
          <w:rFonts w:eastAsiaTheme="minorEastAsia" w:hint="eastAsia"/>
          <w:lang w:eastAsia="ja-JP"/>
        </w:rPr>
        <w:t>ボランティア証明書の交付を受けた</w:t>
      </w:r>
      <w:r w:rsidR="002964A7">
        <w:rPr>
          <w:rFonts w:eastAsiaTheme="minorEastAsia" w:hint="eastAsia"/>
          <w:lang w:eastAsia="ja-JP"/>
        </w:rPr>
        <w:t>メールアドレス</w:t>
      </w:r>
      <w:r w:rsidR="002964A7" w:rsidRPr="002964A7">
        <w:rPr>
          <w:rFonts w:eastAsiaTheme="minorEastAsia" w:hint="eastAsia"/>
          <w:lang w:eastAsia="ja-JP"/>
        </w:rPr>
        <w:t>の種類、合計</w:t>
      </w:r>
      <w:r w:rsidR="002964A7" w:rsidRPr="002964A7">
        <w:rPr>
          <w:rFonts w:eastAsiaTheme="minorEastAsia"/>
          <w:lang w:eastAsia="ja-JP"/>
        </w:rPr>
        <w:t>1,942</w:t>
      </w:r>
      <w:r w:rsidR="002964A7" w:rsidRPr="002964A7">
        <w:rPr>
          <w:rFonts w:eastAsiaTheme="minorEastAsia"/>
          <w:lang w:eastAsia="ja-JP"/>
        </w:rPr>
        <w:t>件</w:t>
      </w:r>
      <w:r w:rsidR="002964A7">
        <w:rPr>
          <w:rFonts w:eastAsiaTheme="minorEastAsia"/>
          <w:lang w:eastAsia="ja-JP"/>
        </w:rPr>
        <w:br/>
      </w:r>
    </w:p>
    <w:p w14:paraId="31155CEA" w14:textId="49398724" w:rsidR="00067C4D" w:rsidRPr="00067C4D" w:rsidRDefault="00067C4D" w:rsidP="00067C4D">
      <w:pPr>
        <w:pStyle w:val="af5"/>
        <w:rPr>
          <w:rFonts w:eastAsiaTheme="minorEastAsia"/>
          <w:lang w:eastAsia="ja-JP"/>
        </w:rPr>
      </w:pPr>
      <w:r>
        <w:rPr>
          <w:rFonts w:eastAsiaTheme="minorEastAsia" w:hint="eastAsia"/>
          <w:lang w:eastAsia="ja-JP"/>
        </w:rPr>
        <w:t>メールアドレスの</w:t>
      </w:r>
      <w:r w:rsidRPr="00067C4D">
        <w:rPr>
          <w:rFonts w:eastAsiaTheme="minorEastAsia" w:hint="eastAsia"/>
          <w:lang w:eastAsia="ja-JP"/>
        </w:rPr>
        <w:t>種類などのデータから、コミュニティメンバーの職業や年齢比を大まかに見積もることができます。例えば、</w:t>
      </w:r>
      <w:r w:rsidR="00FC3D38">
        <w:rPr>
          <w:rFonts w:eastAsiaTheme="minorEastAsia" w:hint="eastAsia"/>
          <w:lang w:eastAsia="ja-JP"/>
        </w:rPr>
        <w:t>学校関係の</w:t>
      </w:r>
      <w:r w:rsidRPr="00067C4D">
        <w:rPr>
          <w:rFonts w:eastAsiaTheme="minorEastAsia" w:hint="eastAsia"/>
          <w:lang w:eastAsia="ja-JP"/>
        </w:rPr>
        <w:t>メール</w:t>
      </w:r>
      <w:r w:rsidR="00FC3D38">
        <w:rPr>
          <w:rFonts w:eastAsiaTheme="minorEastAsia" w:hint="eastAsia"/>
          <w:lang w:eastAsia="ja-JP"/>
        </w:rPr>
        <w:t>アドレス</w:t>
      </w:r>
      <w:r w:rsidRPr="00067C4D">
        <w:rPr>
          <w:rFonts w:eastAsiaTheme="minorEastAsia" w:hint="eastAsia"/>
          <w:lang w:eastAsia="ja-JP"/>
        </w:rPr>
        <w:t>は</w:t>
      </w:r>
      <w:r w:rsidR="00FC3D38">
        <w:rPr>
          <w:rFonts w:eastAsiaTheme="minorEastAsia" w:hint="eastAsia"/>
          <w:lang w:eastAsia="ja-JP"/>
        </w:rPr>
        <w:t>w</w:t>
      </w:r>
      <w:r w:rsidR="00FC3D38">
        <w:rPr>
          <w:rFonts w:eastAsiaTheme="minorEastAsia"/>
          <w:lang w:eastAsia="ja-JP"/>
        </w:rPr>
        <w:t>uhan</w:t>
      </w:r>
      <w:r w:rsidRPr="00067C4D">
        <w:rPr>
          <w:rFonts w:eastAsiaTheme="minorEastAsia"/>
          <w:lang w:eastAsia="ja-JP"/>
        </w:rPr>
        <w:t>2020</w:t>
      </w:r>
      <w:r w:rsidRPr="00067C4D">
        <w:rPr>
          <w:rFonts w:eastAsiaTheme="minorEastAsia"/>
          <w:lang w:eastAsia="ja-JP"/>
        </w:rPr>
        <w:t>に参加している先生方が利用していますし、</w:t>
      </w:r>
      <w:r w:rsidRPr="00067C4D">
        <w:rPr>
          <w:rFonts w:eastAsiaTheme="minorEastAsia"/>
          <w:lang w:eastAsia="ja-JP"/>
        </w:rPr>
        <w:t>QQ</w:t>
      </w:r>
      <w:r w:rsidRPr="00067C4D">
        <w:rPr>
          <w:rFonts w:eastAsiaTheme="minorEastAsia"/>
          <w:lang w:eastAsia="ja-JP"/>
        </w:rPr>
        <w:t>メールは</w:t>
      </w:r>
      <w:r w:rsidRPr="00067C4D">
        <w:rPr>
          <w:rFonts w:eastAsiaTheme="minorEastAsia"/>
          <w:lang w:eastAsia="ja-JP"/>
        </w:rPr>
        <w:t>95</w:t>
      </w:r>
      <w:r w:rsidR="00FC3D38">
        <w:rPr>
          <w:rFonts w:eastAsiaTheme="minorEastAsia" w:hint="eastAsia"/>
          <w:lang w:eastAsia="ja-JP"/>
        </w:rPr>
        <w:t>年生まれ以降</w:t>
      </w:r>
      <w:r w:rsidRPr="00067C4D">
        <w:rPr>
          <w:rFonts w:eastAsiaTheme="minorEastAsia"/>
          <w:lang w:eastAsia="ja-JP"/>
        </w:rPr>
        <w:t>の方が多く利用しています。</w:t>
      </w:r>
    </w:p>
    <w:p w14:paraId="1B9A4551" w14:textId="77777777" w:rsidR="00067C4D" w:rsidRPr="00067C4D" w:rsidRDefault="00067C4D" w:rsidP="00067C4D">
      <w:pPr>
        <w:pStyle w:val="af5"/>
        <w:rPr>
          <w:rFonts w:eastAsiaTheme="minorEastAsia"/>
          <w:lang w:eastAsia="ja-JP"/>
        </w:rPr>
      </w:pPr>
    </w:p>
    <w:p w14:paraId="0861F2C5" w14:textId="4F0C2CFC" w:rsidR="00067C4D" w:rsidRPr="00067C4D" w:rsidRDefault="00067C4D" w:rsidP="00067C4D">
      <w:pPr>
        <w:pStyle w:val="af5"/>
        <w:rPr>
          <w:rFonts w:eastAsiaTheme="minorEastAsia"/>
          <w:lang w:eastAsia="ja-JP"/>
        </w:rPr>
      </w:pPr>
      <w:r w:rsidRPr="00067C4D">
        <w:rPr>
          <w:rFonts w:eastAsiaTheme="minorEastAsia" w:hint="eastAsia"/>
          <w:lang w:eastAsia="ja-JP"/>
        </w:rPr>
        <w:t>また、</w:t>
      </w:r>
      <w:r w:rsidR="00FC3D38">
        <w:rPr>
          <w:rFonts w:eastAsiaTheme="minorEastAsia" w:hint="eastAsia"/>
          <w:lang w:eastAsia="ja-JP"/>
        </w:rPr>
        <w:t>A</w:t>
      </w:r>
      <w:r w:rsidR="00FC3D38">
        <w:rPr>
          <w:rFonts w:eastAsiaTheme="minorEastAsia"/>
          <w:lang w:eastAsia="ja-JP"/>
        </w:rPr>
        <w:t>libaba</w:t>
      </w:r>
      <w:r w:rsidRPr="00067C4D">
        <w:rPr>
          <w:rFonts w:eastAsiaTheme="minorEastAsia" w:hint="eastAsia"/>
          <w:lang w:eastAsia="ja-JP"/>
        </w:rPr>
        <w:t>のメールボックスが</w:t>
      </w:r>
      <w:r w:rsidRPr="00067C4D">
        <w:rPr>
          <w:rFonts w:eastAsiaTheme="minorEastAsia"/>
          <w:lang w:eastAsia="ja-JP"/>
        </w:rPr>
        <w:t>16</w:t>
      </w:r>
      <w:r w:rsidRPr="00067C4D">
        <w:rPr>
          <w:rFonts w:eastAsiaTheme="minorEastAsia"/>
          <w:lang w:eastAsia="ja-JP"/>
        </w:rPr>
        <w:t>個、</w:t>
      </w:r>
      <w:r w:rsidR="00FC3D38" w:rsidRPr="00FC3D38">
        <w:rPr>
          <w:rFonts w:eastAsiaTheme="minorEastAsia" w:hint="eastAsia"/>
          <w:lang w:eastAsia="ja-JP"/>
        </w:rPr>
        <w:t>流利</w:t>
      </w:r>
      <w:r w:rsidR="00FC3D38" w:rsidRPr="00FC3D38">
        <w:rPr>
          <w:rFonts w:ascii="SimSun" w:eastAsia="SimSun" w:hAnsi="SimSun" w:cs="SimSun" w:hint="eastAsia"/>
          <w:lang w:eastAsia="ja-JP"/>
        </w:rPr>
        <w:t>说</w:t>
      </w:r>
      <w:r w:rsidR="00FC3D38">
        <w:rPr>
          <w:rFonts w:ascii="SimSun" w:eastAsiaTheme="minorEastAsia" w:hAnsi="SimSun" w:cs="SimSun"/>
          <w:lang w:eastAsia="ja-JP"/>
        </w:rPr>
        <w:t>(</w:t>
      </w:r>
      <w:r w:rsidR="00FC3D38">
        <w:rPr>
          <w:rFonts w:ascii="SimSun" w:eastAsiaTheme="minorEastAsia" w:hAnsi="SimSun" w:cs="SimSun" w:hint="eastAsia"/>
          <w:lang w:eastAsia="ja-JP"/>
        </w:rPr>
        <w:t>訳註：</w:t>
      </w:r>
      <w:r w:rsidR="00FC3D38">
        <w:rPr>
          <w:rFonts w:ascii="SimSun" w:eastAsiaTheme="minorEastAsia" w:hAnsi="SimSun" w:cs="SimSun"/>
          <w:lang w:eastAsia="ja-JP"/>
        </w:rPr>
        <w:t>AI</w:t>
      </w:r>
      <w:r w:rsidR="00FC3D38">
        <w:rPr>
          <w:rFonts w:ascii="SimSun" w:eastAsiaTheme="minorEastAsia" w:hAnsi="SimSun" w:cs="SimSun" w:hint="eastAsia"/>
          <w:lang w:eastAsia="ja-JP"/>
        </w:rPr>
        <w:t>を使った教育テクノロジー企業</w:t>
      </w:r>
      <w:r w:rsidR="00FC3D38">
        <w:rPr>
          <w:rFonts w:ascii="SimSun" w:eastAsiaTheme="minorEastAsia" w:hAnsi="SimSun" w:cs="SimSun"/>
          <w:lang w:eastAsia="ja-JP"/>
        </w:rPr>
        <w:t>)</w:t>
      </w:r>
      <w:r w:rsidR="00FC3D38">
        <w:rPr>
          <w:rFonts w:eastAsiaTheme="minorEastAsia" w:hint="eastAsia"/>
          <w:lang w:eastAsia="ja-JP"/>
        </w:rPr>
        <w:t>の</w:t>
      </w:r>
      <w:r w:rsidRPr="00067C4D">
        <w:rPr>
          <w:rFonts w:eastAsiaTheme="minorEastAsia"/>
          <w:lang w:eastAsia="ja-JP"/>
        </w:rPr>
        <w:t>メールボックスが</w:t>
      </w:r>
      <w:r w:rsidRPr="00067C4D">
        <w:rPr>
          <w:rFonts w:eastAsiaTheme="minorEastAsia"/>
          <w:lang w:eastAsia="ja-JP"/>
        </w:rPr>
        <w:t>5</w:t>
      </w:r>
      <w:r w:rsidRPr="00067C4D">
        <w:rPr>
          <w:rFonts w:eastAsiaTheme="minorEastAsia"/>
          <w:lang w:eastAsia="ja-JP"/>
        </w:rPr>
        <w:t>個、</w:t>
      </w:r>
      <w:r w:rsidR="00FC3D38">
        <w:rPr>
          <w:rFonts w:eastAsiaTheme="minorEastAsia" w:hint="eastAsia"/>
          <w:lang w:eastAsia="ja-JP"/>
        </w:rPr>
        <w:t>J</w:t>
      </w:r>
      <w:r w:rsidR="00FC3D38">
        <w:rPr>
          <w:rFonts w:eastAsiaTheme="minorEastAsia"/>
          <w:lang w:eastAsia="ja-JP"/>
        </w:rPr>
        <w:t>D.com</w:t>
      </w:r>
      <w:r w:rsidR="00FC3D38">
        <w:rPr>
          <w:rFonts w:eastAsiaTheme="minorEastAsia" w:hint="eastAsia"/>
          <w:lang w:eastAsia="ja-JP"/>
        </w:rPr>
        <w:t>の</w:t>
      </w:r>
      <w:r w:rsidRPr="00067C4D">
        <w:rPr>
          <w:rFonts w:eastAsiaTheme="minorEastAsia"/>
          <w:lang w:eastAsia="ja-JP"/>
        </w:rPr>
        <w:t>メールボックスが</w:t>
      </w:r>
      <w:r w:rsidRPr="00067C4D">
        <w:rPr>
          <w:rFonts w:eastAsiaTheme="minorEastAsia"/>
          <w:lang w:eastAsia="ja-JP"/>
        </w:rPr>
        <w:t>4</w:t>
      </w:r>
      <w:r w:rsidRPr="00067C4D">
        <w:rPr>
          <w:rFonts w:eastAsiaTheme="minorEastAsia"/>
          <w:lang w:eastAsia="ja-JP"/>
        </w:rPr>
        <w:t>個、その他にも</w:t>
      </w:r>
      <w:r w:rsidR="00FC3D38">
        <w:rPr>
          <w:rFonts w:ascii="Arial" w:hAnsi="Arial" w:cs="Arial"/>
          <w:color w:val="494949"/>
          <w:lang w:eastAsia="ja-JP"/>
        </w:rPr>
        <w:t>⽯墨</w:t>
      </w:r>
      <w:r w:rsidR="00FC3D38">
        <w:rPr>
          <w:rFonts w:ascii="Arial" w:eastAsiaTheme="minorEastAsia" w:hAnsi="Arial" w:cs="Arial" w:hint="eastAsia"/>
          <w:color w:val="494949"/>
          <w:lang w:eastAsia="ja-JP"/>
        </w:rPr>
        <w:t>(</w:t>
      </w:r>
      <w:r w:rsidR="00FC3D38">
        <w:rPr>
          <w:rFonts w:ascii="Arial" w:eastAsiaTheme="minorEastAsia" w:hAnsi="Arial" w:cs="Arial" w:hint="eastAsia"/>
          <w:color w:val="494949"/>
          <w:lang w:eastAsia="ja-JP"/>
        </w:rPr>
        <w:t>訳註：</w:t>
      </w:r>
      <w:r w:rsidR="00FC3D38">
        <w:rPr>
          <w:rFonts w:ascii="Arial" w:eastAsiaTheme="minorEastAsia" w:hAnsi="Arial" w:cs="Arial" w:hint="eastAsia"/>
          <w:color w:val="494949"/>
          <w:lang w:eastAsia="ja-JP"/>
        </w:rPr>
        <w:t>m</w:t>
      </w:r>
      <w:r w:rsidR="00FC3D38">
        <w:rPr>
          <w:rFonts w:ascii="Arial" w:eastAsiaTheme="minorEastAsia" w:hAnsi="Arial" w:cs="Arial"/>
          <w:color w:val="494949"/>
          <w:lang w:eastAsia="ja-JP"/>
        </w:rPr>
        <w:t>arkdown</w:t>
      </w:r>
      <w:r w:rsidR="00FC3D38">
        <w:rPr>
          <w:rFonts w:ascii="Arial" w:eastAsiaTheme="minorEastAsia" w:hAnsi="Arial" w:cs="Arial" w:hint="eastAsia"/>
          <w:color w:val="494949"/>
          <w:lang w:eastAsia="ja-JP"/>
        </w:rPr>
        <w:t>のオンラインドキュメント共有サービス</w:t>
      </w:r>
      <w:r w:rsidR="00FC3D38">
        <w:rPr>
          <w:rFonts w:ascii="Arial" w:eastAsiaTheme="minorEastAsia" w:hAnsi="Arial" w:cs="Arial" w:hint="eastAsia"/>
          <w:color w:val="494949"/>
          <w:lang w:eastAsia="ja-JP"/>
        </w:rPr>
        <w:t>)</w:t>
      </w:r>
      <w:r w:rsidRPr="00067C4D">
        <w:rPr>
          <w:rFonts w:eastAsiaTheme="minorEastAsia"/>
          <w:lang w:eastAsia="ja-JP"/>
        </w:rPr>
        <w:t>、</w:t>
      </w:r>
      <w:r w:rsidRPr="00067C4D">
        <w:rPr>
          <w:rFonts w:eastAsiaTheme="minorEastAsia"/>
          <w:lang w:eastAsia="ja-JP"/>
        </w:rPr>
        <w:t>PwC</w:t>
      </w:r>
      <w:r w:rsidRPr="00067C4D">
        <w:rPr>
          <w:rFonts w:eastAsiaTheme="minorEastAsia"/>
          <w:lang w:eastAsia="ja-JP"/>
        </w:rPr>
        <w:t>などがあり、</w:t>
      </w:r>
      <w:r w:rsidR="00FC3D38">
        <w:rPr>
          <w:rFonts w:eastAsiaTheme="minorEastAsia" w:hint="eastAsia"/>
          <w:lang w:eastAsia="ja-JP"/>
        </w:rPr>
        <w:t>企業からの参加も伺えます</w:t>
      </w:r>
      <w:r w:rsidRPr="00067C4D">
        <w:rPr>
          <w:rFonts w:eastAsiaTheme="minorEastAsia"/>
          <w:lang w:eastAsia="ja-JP"/>
        </w:rPr>
        <w:t>。</w:t>
      </w:r>
    </w:p>
    <w:p w14:paraId="30AB27D7" w14:textId="77777777" w:rsidR="00067C4D" w:rsidRPr="00FC3D38" w:rsidRDefault="00067C4D" w:rsidP="00067C4D">
      <w:pPr>
        <w:pStyle w:val="af5"/>
        <w:rPr>
          <w:rFonts w:eastAsiaTheme="minorEastAsia"/>
          <w:lang w:eastAsia="ja-JP"/>
        </w:rPr>
      </w:pPr>
    </w:p>
    <w:p w14:paraId="51CC79B4" w14:textId="433AE121" w:rsidR="008B09CF" w:rsidRDefault="008F4BD2" w:rsidP="00067C4D">
      <w:pPr>
        <w:pStyle w:val="af5"/>
        <w:rPr>
          <w:rFonts w:eastAsiaTheme="minorEastAsia"/>
          <w:lang w:eastAsia="ja-JP"/>
        </w:rPr>
      </w:pPr>
      <w:r>
        <w:rPr>
          <w:rFonts w:eastAsiaTheme="minorEastAsia" w:hint="eastAsia"/>
          <w:lang w:eastAsia="ja-JP"/>
        </w:rPr>
        <w:t>W</w:t>
      </w:r>
      <w:r>
        <w:rPr>
          <w:rFonts w:eastAsiaTheme="minorEastAsia"/>
          <w:lang w:eastAsia="ja-JP"/>
        </w:rPr>
        <w:t>uhan</w:t>
      </w:r>
      <w:r w:rsidR="00067C4D" w:rsidRPr="00067C4D">
        <w:rPr>
          <w:rFonts w:eastAsiaTheme="minorEastAsia"/>
          <w:lang w:eastAsia="ja-JP"/>
        </w:rPr>
        <w:t xml:space="preserve">2020 </w:t>
      </w:r>
      <w:r w:rsidR="00067C4D" w:rsidRPr="00067C4D">
        <w:rPr>
          <w:rFonts w:eastAsiaTheme="minorEastAsia"/>
          <w:lang w:eastAsia="ja-JP"/>
        </w:rPr>
        <w:t>プロジェクト開始時に、ボランティアの職業・学歴に関する情報を合計</w:t>
      </w:r>
      <w:r w:rsidR="00067C4D" w:rsidRPr="00067C4D">
        <w:rPr>
          <w:rFonts w:eastAsiaTheme="minorEastAsia"/>
          <w:lang w:eastAsia="ja-JP"/>
        </w:rPr>
        <w:t xml:space="preserve"> 1,606 </w:t>
      </w:r>
      <w:r w:rsidR="00067C4D" w:rsidRPr="00067C4D">
        <w:rPr>
          <w:rFonts w:eastAsiaTheme="minorEastAsia"/>
          <w:lang w:eastAsia="ja-JP"/>
        </w:rPr>
        <w:t>項目収集し、その中から抽出したサンプルをメンバー分析に使用した。</w:t>
      </w:r>
    </w:p>
    <w:p w14:paraId="44DB9770" w14:textId="374D8578" w:rsidR="008F4BD2" w:rsidRDefault="008F4BD2" w:rsidP="00067C4D">
      <w:pPr>
        <w:pStyle w:val="af5"/>
        <w:rPr>
          <w:rFonts w:eastAsiaTheme="minorEastAsia"/>
          <w:lang w:eastAsia="ja-JP"/>
        </w:rPr>
      </w:pPr>
    </w:p>
    <w:p w14:paraId="34062802" w14:textId="29CB3E46" w:rsidR="008F4BD2" w:rsidRDefault="008F4BD2" w:rsidP="00067C4D">
      <w:pPr>
        <w:pStyle w:val="af5"/>
        <w:rPr>
          <w:rFonts w:eastAsiaTheme="minorEastAsia"/>
          <w:lang w:eastAsia="ja-JP"/>
        </w:rPr>
      </w:pPr>
      <w:r>
        <w:rPr>
          <w:rFonts w:eastAsiaTheme="minorEastAsia"/>
          <w:noProof/>
          <w:lang w:eastAsia="ja-JP"/>
        </w:rPr>
        <w:drawing>
          <wp:inline distT="0" distB="0" distL="0" distR="0" wp14:anchorId="1CA05CBC" wp14:editId="5986D050">
            <wp:extent cx="2322830" cy="1926590"/>
            <wp:effectExtent l="0" t="0" r="127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2830" cy="1926590"/>
                    </a:xfrm>
                    <a:prstGeom prst="rect">
                      <a:avLst/>
                    </a:prstGeom>
                    <a:noFill/>
                    <a:ln>
                      <a:noFill/>
                    </a:ln>
                  </pic:spPr>
                </pic:pic>
              </a:graphicData>
            </a:graphic>
          </wp:inline>
        </w:drawing>
      </w:r>
      <w:r>
        <w:rPr>
          <w:rFonts w:eastAsiaTheme="minorEastAsia" w:hint="eastAsia"/>
          <w:lang w:eastAsia="ja-JP"/>
        </w:rPr>
        <w:t xml:space="preserve">　</w:t>
      </w:r>
      <w:r>
        <w:rPr>
          <w:noProof/>
          <w:sz w:val="20"/>
        </w:rPr>
        <w:drawing>
          <wp:inline distT="0" distB="0" distL="0" distR="0" wp14:anchorId="20A01B7D" wp14:editId="1A32EBBE">
            <wp:extent cx="2322688" cy="1929479"/>
            <wp:effectExtent l="0" t="0" r="0" b="0"/>
            <wp:docPr id="18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4.jpeg"/>
                    <pic:cNvPicPr/>
                  </pic:nvPicPr>
                  <pic:blipFill>
                    <a:blip r:embed="rId68" cstate="print"/>
                    <a:stretch>
                      <a:fillRect/>
                    </a:stretch>
                  </pic:blipFill>
                  <pic:spPr>
                    <a:xfrm>
                      <a:off x="0" y="0"/>
                      <a:ext cx="2322688" cy="1929479"/>
                    </a:xfrm>
                    <a:prstGeom prst="rect">
                      <a:avLst/>
                    </a:prstGeom>
                  </pic:spPr>
                </pic:pic>
              </a:graphicData>
            </a:graphic>
          </wp:inline>
        </w:drawing>
      </w:r>
    </w:p>
    <w:p w14:paraId="7520D0AE" w14:textId="77777777" w:rsidR="000D7DA3" w:rsidRDefault="000D7DA3" w:rsidP="00067C4D">
      <w:pPr>
        <w:pStyle w:val="af5"/>
        <w:rPr>
          <w:rFonts w:eastAsiaTheme="minorEastAsia"/>
          <w:lang w:eastAsia="ja-JP"/>
        </w:rPr>
      </w:pPr>
    </w:p>
    <w:p w14:paraId="074B32C8" w14:textId="40256B9A" w:rsidR="008B09CF" w:rsidRDefault="000D7DA3" w:rsidP="00F942C4">
      <w:pPr>
        <w:pStyle w:val="af5"/>
        <w:rPr>
          <w:rFonts w:eastAsiaTheme="minorEastAsia"/>
          <w:lang w:eastAsia="ja-JP"/>
        </w:rPr>
      </w:pPr>
      <w:r w:rsidRPr="000D7DA3">
        <w:rPr>
          <w:rFonts w:eastAsiaTheme="minorEastAsia" w:hint="eastAsia"/>
          <w:lang w:eastAsia="ja-JP"/>
        </w:rPr>
        <w:t>上記</w:t>
      </w:r>
      <w:r w:rsidRPr="000D7DA3">
        <w:rPr>
          <w:rFonts w:eastAsiaTheme="minorEastAsia"/>
          <w:lang w:eastAsia="ja-JP"/>
        </w:rPr>
        <w:t>2</w:t>
      </w:r>
      <w:r w:rsidRPr="000D7DA3">
        <w:rPr>
          <w:rFonts w:eastAsiaTheme="minorEastAsia"/>
          <w:lang w:eastAsia="ja-JP"/>
        </w:rPr>
        <w:t>つのグラフの違いは、複数の職業</w:t>
      </w:r>
      <w:r>
        <w:rPr>
          <w:rFonts w:eastAsiaTheme="minorEastAsia" w:hint="eastAsia"/>
          <w:lang w:eastAsia="ja-JP"/>
        </w:rPr>
        <w:t>I</w:t>
      </w:r>
      <w:r>
        <w:rPr>
          <w:rFonts w:eastAsiaTheme="minorEastAsia"/>
          <w:lang w:eastAsia="ja-JP"/>
        </w:rPr>
        <w:t>D</w:t>
      </w:r>
      <w:r w:rsidRPr="000D7DA3">
        <w:rPr>
          <w:rFonts w:eastAsiaTheme="minorEastAsia"/>
          <w:lang w:eastAsia="ja-JP"/>
        </w:rPr>
        <w:t>を持つコミュニティメンバー</w:t>
      </w:r>
      <w:r>
        <w:rPr>
          <w:rFonts w:eastAsiaTheme="minorEastAsia" w:hint="eastAsia"/>
          <w:lang w:eastAsia="ja-JP"/>
        </w:rPr>
        <w:t>のためにマルチアンサーにしたものと、シングルアンサーにしたもの</w:t>
      </w:r>
      <w:r w:rsidRPr="000D7DA3">
        <w:rPr>
          <w:rFonts w:eastAsiaTheme="minorEastAsia"/>
          <w:lang w:eastAsia="ja-JP"/>
        </w:rPr>
        <w:t>である。複数の</w:t>
      </w:r>
      <w:r>
        <w:rPr>
          <w:rFonts w:eastAsiaTheme="minorEastAsia" w:hint="eastAsia"/>
          <w:lang w:eastAsia="ja-JP"/>
        </w:rPr>
        <w:t>職業</w:t>
      </w:r>
      <w:r w:rsidRPr="000D7DA3">
        <w:rPr>
          <w:rFonts w:eastAsiaTheme="minorEastAsia"/>
          <w:lang w:eastAsia="ja-JP"/>
        </w:rPr>
        <w:t>を有する会員の数は、右のグラフから</w:t>
      </w:r>
      <w:r w:rsidRPr="000D7DA3">
        <w:rPr>
          <w:rFonts w:eastAsiaTheme="minorEastAsia"/>
          <w:lang w:eastAsia="ja-JP"/>
        </w:rPr>
        <w:t>1</w:t>
      </w:r>
      <w:r w:rsidRPr="000D7DA3">
        <w:rPr>
          <w:rFonts w:eastAsiaTheme="minorEastAsia"/>
          <w:lang w:eastAsia="ja-JP"/>
        </w:rPr>
        <w:t>つの職種を差し引いて決定されます。</w:t>
      </w:r>
    </w:p>
    <w:p w14:paraId="769DB986" w14:textId="1BE34DEE" w:rsidR="000D7DA3" w:rsidRDefault="000D7DA3" w:rsidP="00F942C4">
      <w:pPr>
        <w:pStyle w:val="af5"/>
        <w:rPr>
          <w:rFonts w:eastAsiaTheme="minorEastAsia"/>
          <w:lang w:eastAsia="ja-JP"/>
        </w:rPr>
      </w:pPr>
    </w:p>
    <w:p w14:paraId="7A316DDD" w14:textId="0FE9FEAE" w:rsidR="000D7DA3" w:rsidRDefault="007649DD" w:rsidP="00F942C4">
      <w:pPr>
        <w:pStyle w:val="af5"/>
        <w:rPr>
          <w:rFonts w:eastAsiaTheme="minorEastAsia"/>
          <w:lang w:eastAsia="ja-JP"/>
        </w:rPr>
      </w:pPr>
      <w:r>
        <w:rPr>
          <w:rFonts w:eastAsiaTheme="minorEastAsia"/>
          <w:noProof/>
          <w:lang w:eastAsia="ja-JP"/>
        </w:rPr>
        <w:drawing>
          <wp:inline distT="0" distB="0" distL="0" distR="0" wp14:anchorId="67FFF16D" wp14:editId="5FEBF4E5">
            <wp:extent cx="2761615" cy="2481580"/>
            <wp:effectExtent l="0" t="0" r="635"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1615" cy="2481580"/>
                    </a:xfrm>
                    <a:prstGeom prst="rect">
                      <a:avLst/>
                    </a:prstGeom>
                    <a:noFill/>
                    <a:ln>
                      <a:noFill/>
                    </a:ln>
                  </pic:spPr>
                </pic:pic>
              </a:graphicData>
            </a:graphic>
          </wp:inline>
        </w:drawing>
      </w:r>
    </w:p>
    <w:p w14:paraId="1EDC0233" w14:textId="100AD0AE" w:rsidR="007649DD" w:rsidRDefault="007649DD" w:rsidP="00F942C4">
      <w:pPr>
        <w:pStyle w:val="af5"/>
        <w:rPr>
          <w:rFonts w:eastAsiaTheme="minorEastAsia"/>
          <w:lang w:eastAsia="ja-JP"/>
        </w:rPr>
      </w:pPr>
      <w:r>
        <w:rPr>
          <w:rFonts w:eastAsiaTheme="minorEastAsia" w:hint="eastAsia"/>
          <w:lang w:eastAsia="ja-JP"/>
        </w:rPr>
        <w:t>学歴：総数</w:t>
      </w:r>
      <w:r>
        <w:rPr>
          <w:rFonts w:eastAsiaTheme="minorEastAsia" w:hint="eastAsia"/>
          <w:lang w:eastAsia="ja-JP"/>
        </w:rPr>
        <w:t>8</w:t>
      </w:r>
      <w:r>
        <w:rPr>
          <w:rFonts w:eastAsiaTheme="minorEastAsia"/>
          <w:lang w:eastAsia="ja-JP"/>
        </w:rPr>
        <w:t>53</w:t>
      </w:r>
      <w:r>
        <w:rPr>
          <w:rFonts w:eastAsiaTheme="minorEastAsia" w:hint="eastAsia"/>
          <w:lang w:eastAsia="ja-JP"/>
        </w:rPr>
        <w:t>点</w:t>
      </w:r>
    </w:p>
    <w:p w14:paraId="09F44D06" w14:textId="7C3BA04A" w:rsidR="007649DD" w:rsidRDefault="007649DD" w:rsidP="00F942C4">
      <w:pPr>
        <w:pStyle w:val="af5"/>
        <w:rPr>
          <w:rFonts w:eastAsiaTheme="minorEastAsia"/>
          <w:lang w:eastAsia="ja-JP"/>
        </w:rPr>
      </w:pPr>
    </w:p>
    <w:p w14:paraId="10646EDC" w14:textId="5F86D464" w:rsidR="00A76CC5" w:rsidRPr="00A76CC5" w:rsidRDefault="00A76CC5" w:rsidP="00A76CC5">
      <w:pPr>
        <w:pStyle w:val="af5"/>
        <w:rPr>
          <w:rFonts w:eastAsiaTheme="minorEastAsia"/>
          <w:lang w:eastAsia="ja-JP"/>
        </w:rPr>
      </w:pPr>
      <w:r>
        <w:rPr>
          <w:rFonts w:eastAsiaTheme="minorEastAsia" w:hint="eastAsia"/>
          <w:lang w:eastAsia="ja-JP"/>
        </w:rPr>
        <w:t>「プロジェクトへの参加目的を</w:t>
      </w:r>
      <w:r w:rsidRPr="00A76CC5">
        <w:rPr>
          <w:rFonts w:eastAsiaTheme="minorEastAsia" w:hint="eastAsia"/>
          <w:lang w:eastAsia="ja-JP"/>
        </w:rPr>
        <w:t>勉強</w:t>
      </w:r>
      <w:r>
        <w:rPr>
          <w:rFonts w:eastAsiaTheme="minorEastAsia" w:hint="eastAsia"/>
          <w:lang w:eastAsia="ja-JP"/>
        </w:rPr>
        <w:t>」</w:t>
      </w:r>
      <w:r w:rsidRPr="00A76CC5">
        <w:rPr>
          <w:rFonts w:eastAsiaTheme="minorEastAsia" w:hint="eastAsia"/>
          <w:lang w:eastAsia="ja-JP"/>
        </w:rPr>
        <w:t>として記入する</w:t>
      </w:r>
      <w:r>
        <w:rPr>
          <w:rFonts w:eastAsiaTheme="minorEastAsia" w:hint="eastAsia"/>
          <w:lang w:eastAsia="ja-JP"/>
        </w:rPr>
        <w:t>人も学生としてカウントしているので、</w:t>
      </w:r>
      <w:r w:rsidRPr="00A76CC5">
        <w:rPr>
          <w:rFonts w:eastAsiaTheme="minorEastAsia" w:hint="eastAsia"/>
          <w:lang w:eastAsia="ja-JP"/>
        </w:rPr>
        <w:t>特定の資格を記入した人だけが評価されます。</w:t>
      </w:r>
    </w:p>
    <w:p w14:paraId="59BDC55C" w14:textId="779F8F62" w:rsidR="00A76CC5" w:rsidRPr="00A76CC5" w:rsidRDefault="00A76CC5" w:rsidP="00A76CC5">
      <w:pPr>
        <w:pStyle w:val="af5"/>
        <w:rPr>
          <w:rFonts w:eastAsiaTheme="minorEastAsia"/>
          <w:lang w:eastAsia="ja-JP"/>
        </w:rPr>
      </w:pPr>
      <w:r w:rsidRPr="00A76CC5">
        <w:rPr>
          <w:rFonts w:eastAsiaTheme="minorEastAsia" w:hint="eastAsia"/>
          <w:lang w:eastAsia="ja-JP"/>
        </w:rPr>
        <w:t>分析はあくまでもサンプルであり、必ずしも代表的なものではありません。</w:t>
      </w:r>
    </w:p>
    <w:p w14:paraId="27416612" w14:textId="5077AF83" w:rsidR="00A76CC5" w:rsidRDefault="00A76CC5" w:rsidP="00A76CC5">
      <w:pPr>
        <w:pStyle w:val="af5"/>
        <w:rPr>
          <w:rFonts w:eastAsiaTheme="minorEastAsia"/>
          <w:lang w:eastAsia="ja-JP"/>
        </w:rPr>
      </w:pPr>
      <w:r w:rsidRPr="00A76CC5">
        <w:rPr>
          <w:rFonts w:eastAsiaTheme="minorEastAsia" w:hint="eastAsia"/>
          <w:lang w:eastAsia="ja-JP"/>
        </w:rPr>
        <w:t>これをさらに細分化するのが、</w:t>
      </w:r>
      <w:r>
        <w:rPr>
          <w:rFonts w:eastAsiaTheme="minorEastAsia" w:hint="eastAsia"/>
          <w:lang w:eastAsia="ja-JP"/>
        </w:rPr>
        <w:t>参加者の学歴です。</w:t>
      </w:r>
    </w:p>
    <w:p w14:paraId="6FC67439" w14:textId="48AAF202" w:rsidR="00A76CC5" w:rsidRDefault="00A76CC5" w:rsidP="00A76CC5">
      <w:pPr>
        <w:pStyle w:val="af5"/>
        <w:rPr>
          <w:rFonts w:eastAsiaTheme="minorEastAsia"/>
          <w:lang w:eastAsia="ja-JP"/>
        </w:rPr>
      </w:pPr>
      <w:r>
        <w:rPr>
          <w:rFonts w:eastAsiaTheme="minorEastAsia"/>
          <w:noProof/>
          <w:lang w:eastAsia="ja-JP"/>
        </w:rPr>
        <w:drawing>
          <wp:inline distT="0" distB="0" distL="0" distR="0" wp14:anchorId="71DE1491" wp14:editId="03394F7C">
            <wp:extent cx="3060700" cy="2700655"/>
            <wp:effectExtent l="0" t="0" r="6350" b="444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700" cy="2700655"/>
                    </a:xfrm>
                    <a:prstGeom prst="rect">
                      <a:avLst/>
                    </a:prstGeom>
                    <a:noFill/>
                    <a:ln>
                      <a:noFill/>
                    </a:ln>
                  </pic:spPr>
                </pic:pic>
              </a:graphicData>
            </a:graphic>
          </wp:inline>
        </w:drawing>
      </w:r>
    </w:p>
    <w:p w14:paraId="74E8C9ED" w14:textId="3C05769D" w:rsidR="00A76CC5" w:rsidRDefault="006A63A5" w:rsidP="00A76CC5">
      <w:pPr>
        <w:pStyle w:val="af5"/>
        <w:rPr>
          <w:rFonts w:eastAsiaTheme="minorEastAsia"/>
          <w:lang w:eastAsia="ja-JP"/>
        </w:rPr>
      </w:pPr>
      <w:r>
        <w:rPr>
          <w:rFonts w:eastAsiaTheme="minorEastAsia" w:hint="eastAsia"/>
          <w:lang w:eastAsia="ja-JP"/>
        </w:rPr>
        <w:t>メンバーの学歴：総数</w:t>
      </w:r>
      <w:r>
        <w:rPr>
          <w:rFonts w:eastAsiaTheme="minorEastAsia" w:hint="eastAsia"/>
          <w:lang w:eastAsia="ja-JP"/>
        </w:rPr>
        <w:t>1</w:t>
      </w:r>
      <w:r>
        <w:rPr>
          <w:rFonts w:eastAsiaTheme="minorEastAsia"/>
          <w:lang w:eastAsia="ja-JP"/>
        </w:rPr>
        <w:t>606</w:t>
      </w:r>
    </w:p>
    <w:p w14:paraId="38A43AD4" w14:textId="42448D6F" w:rsidR="006A63A5" w:rsidRDefault="006A63A5" w:rsidP="00A76CC5">
      <w:pPr>
        <w:pStyle w:val="af5"/>
        <w:rPr>
          <w:rFonts w:eastAsiaTheme="minorEastAsia"/>
          <w:lang w:eastAsia="ja-JP"/>
        </w:rPr>
      </w:pPr>
    </w:p>
    <w:p w14:paraId="5AF2A3C7" w14:textId="6634961C" w:rsidR="006A63A5" w:rsidRPr="006A63A5" w:rsidRDefault="006A63A5" w:rsidP="00A76CC5">
      <w:pPr>
        <w:pStyle w:val="af5"/>
        <w:rPr>
          <w:rFonts w:eastAsiaTheme="minorEastAsia"/>
          <w:lang w:eastAsia="ja-JP"/>
        </w:rPr>
      </w:pPr>
      <w:r w:rsidRPr="006A63A5">
        <w:rPr>
          <w:rFonts w:eastAsiaTheme="minorEastAsia" w:hint="eastAsia"/>
          <w:lang w:eastAsia="ja-JP"/>
        </w:rPr>
        <w:t>上のグラフから、コミュニティメンバーの大半が学士号を持っていることがわかり、職業やメールアドレスの情報を組み合わせることで、</w:t>
      </w:r>
      <w:r>
        <w:rPr>
          <w:rFonts w:eastAsiaTheme="minorEastAsia"/>
          <w:lang w:eastAsia="ja-JP"/>
        </w:rPr>
        <w:t>Wuhan</w:t>
      </w:r>
      <w:r w:rsidRPr="006A63A5">
        <w:rPr>
          <w:rFonts w:eastAsiaTheme="minorEastAsia"/>
          <w:lang w:eastAsia="ja-JP"/>
        </w:rPr>
        <w:t xml:space="preserve">2020 </w:t>
      </w:r>
      <w:r w:rsidRPr="006A63A5">
        <w:rPr>
          <w:rFonts w:eastAsiaTheme="minorEastAsia"/>
          <w:lang w:eastAsia="ja-JP"/>
        </w:rPr>
        <w:t>オープンソースコミュニティの参加者のほとんどが</w:t>
      </w:r>
      <w:r w:rsidRPr="006A63A5">
        <w:rPr>
          <w:rFonts w:eastAsiaTheme="minorEastAsia"/>
          <w:lang w:eastAsia="ja-JP"/>
        </w:rPr>
        <w:t xml:space="preserve"> 95</w:t>
      </w:r>
      <w:r>
        <w:rPr>
          <w:rFonts w:eastAsiaTheme="minorEastAsia" w:hint="eastAsia"/>
          <w:lang w:eastAsia="ja-JP"/>
        </w:rPr>
        <w:t>年</w:t>
      </w:r>
      <w:r w:rsidRPr="006A63A5">
        <w:rPr>
          <w:rFonts w:eastAsiaTheme="minorEastAsia"/>
          <w:lang w:eastAsia="ja-JP"/>
        </w:rPr>
        <w:t>-05</w:t>
      </w:r>
      <w:r>
        <w:rPr>
          <w:rFonts w:eastAsiaTheme="minorEastAsia" w:hint="eastAsia"/>
          <w:lang w:eastAsia="ja-JP"/>
        </w:rPr>
        <w:t>年生まれ</w:t>
      </w:r>
      <w:r w:rsidRPr="006A63A5">
        <w:rPr>
          <w:rFonts w:eastAsiaTheme="minorEastAsia"/>
          <w:lang w:eastAsia="ja-JP"/>
        </w:rPr>
        <w:t>の年齢層であることが推察できます。</w:t>
      </w:r>
      <w:r w:rsidRPr="006A63A5">
        <w:rPr>
          <w:rFonts w:eastAsiaTheme="minorEastAsia"/>
          <w:lang w:eastAsia="ja-JP"/>
        </w:rPr>
        <w:t>Gmail</w:t>
      </w:r>
      <w:r w:rsidRPr="006A63A5">
        <w:rPr>
          <w:rFonts w:eastAsiaTheme="minorEastAsia"/>
          <w:lang w:eastAsia="ja-JP"/>
        </w:rPr>
        <w:t>ユーザーのかなりの部分が海外の方で、その中で</w:t>
      </w:r>
      <w:r>
        <w:rPr>
          <w:rFonts w:eastAsiaTheme="minorEastAsia" w:hint="eastAsia"/>
          <w:lang w:eastAsia="ja-JP"/>
        </w:rPr>
        <w:t>は</w:t>
      </w:r>
      <w:r w:rsidRPr="006A63A5">
        <w:rPr>
          <w:rFonts w:eastAsiaTheme="minorEastAsia"/>
          <w:lang w:eastAsia="ja-JP"/>
        </w:rPr>
        <w:t>ボランティア証明書を取得している人は比較的少ないです。</w:t>
      </w:r>
      <w:r>
        <w:rPr>
          <w:rFonts w:eastAsiaTheme="minorEastAsia" w:hint="eastAsia"/>
          <w:lang w:eastAsia="ja-JP"/>
        </w:rPr>
        <w:t>(</w:t>
      </w:r>
      <w:r>
        <w:rPr>
          <w:rFonts w:eastAsiaTheme="minorEastAsia" w:hint="eastAsia"/>
          <w:lang w:eastAsia="ja-JP"/>
        </w:rPr>
        <w:t>訳註：試しに参加したが最後までいなかった人が多かった、の意味</w:t>
      </w:r>
      <w:r>
        <w:rPr>
          <w:rFonts w:eastAsiaTheme="minorEastAsia" w:hint="eastAsia"/>
          <w:lang w:eastAsia="ja-JP"/>
        </w:rPr>
        <w:t>)</w:t>
      </w:r>
    </w:p>
    <w:p w14:paraId="17BE9876" w14:textId="7471F4E7" w:rsidR="00A76CC5" w:rsidRDefault="00A76CC5" w:rsidP="00A76CC5">
      <w:pPr>
        <w:pStyle w:val="af5"/>
        <w:rPr>
          <w:rFonts w:eastAsiaTheme="minorEastAsia"/>
          <w:lang w:eastAsia="ja-JP"/>
        </w:rPr>
      </w:pPr>
    </w:p>
    <w:p w14:paraId="52CD2AF7" w14:textId="12D63D1B" w:rsidR="00E52A4D" w:rsidRDefault="00E52A4D" w:rsidP="00A76CC5">
      <w:pPr>
        <w:pStyle w:val="af5"/>
        <w:rPr>
          <w:rFonts w:eastAsiaTheme="minorEastAsia"/>
          <w:lang w:eastAsia="ja-JP"/>
        </w:rPr>
      </w:pPr>
      <w:r>
        <w:rPr>
          <w:rFonts w:eastAsiaTheme="minorEastAsia"/>
          <w:noProof/>
          <w:lang w:eastAsia="ja-JP"/>
        </w:rPr>
        <w:drawing>
          <wp:inline distT="0" distB="0" distL="0" distR="0" wp14:anchorId="0ABC009C" wp14:editId="25AEFF60">
            <wp:extent cx="3096895" cy="2847340"/>
            <wp:effectExtent l="0" t="0" r="825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6895" cy="2847340"/>
                    </a:xfrm>
                    <a:prstGeom prst="rect">
                      <a:avLst/>
                    </a:prstGeom>
                    <a:noFill/>
                    <a:ln>
                      <a:noFill/>
                    </a:ln>
                  </pic:spPr>
                </pic:pic>
              </a:graphicData>
            </a:graphic>
          </wp:inline>
        </w:drawing>
      </w:r>
    </w:p>
    <w:p w14:paraId="3FF30129" w14:textId="55B4F215" w:rsidR="00E52A4D" w:rsidRDefault="00E52A4D" w:rsidP="00A76CC5">
      <w:pPr>
        <w:pStyle w:val="af5"/>
        <w:rPr>
          <w:rFonts w:eastAsiaTheme="minorEastAsia"/>
          <w:lang w:eastAsia="ja-JP"/>
        </w:rPr>
      </w:pPr>
      <w:r>
        <w:rPr>
          <w:rFonts w:eastAsiaTheme="minorEastAsia" w:hint="eastAsia"/>
          <w:lang w:eastAsia="ja-JP"/>
        </w:rPr>
        <w:t>キャプション：コミュニティメンバーの担当範囲：総数</w:t>
      </w:r>
      <w:r>
        <w:rPr>
          <w:rFonts w:eastAsiaTheme="minorEastAsia" w:hint="eastAsia"/>
          <w:lang w:eastAsia="ja-JP"/>
        </w:rPr>
        <w:t>1</w:t>
      </w:r>
      <w:r>
        <w:rPr>
          <w:rFonts w:eastAsiaTheme="minorEastAsia"/>
          <w:lang w:eastAsia="ja-JP"/>
        </w:rPr>
        <w:t>606</w:t>
      </w:r>
    </w:p>
    <w:p w14:paraId="19B7EC51" w14:textId="106672A7" w:rsidR="00E52A4D" w:rsidRDefault="00E52A4D" w:rsidP="00A76CC5">
      <w:pPr>
        <w:pStyle w:val="af5"/>
        <w:rPr>
          <w:rFonts w:eastAsiaTheme="minorEastAsia"/>
          <w:lang w:eastAsia="ja-JP"/>
        </w:rPr>
      </w:pPr>
    </w:p>
    <w:p w14:paraId="22D1278C" w14:textId="7C2F1229" w:rsidR="00E52A4D" w:rsidRPr="00E52A4D" w:rsidRDefault="00E52A4D" w:rsidP="00E52A4D">
      <w:pPr>
        <w:pStyle w:val="af5"/>
        <w:rPr>
          <w:lang w:eastAsia="ja-JP"/>
        </w:rPr>
      </w:pPr>
      <w:r w:rsidRPr="00E52A4D">
        <w:rPr>
          <w:lang w:eastAsia="ja-JP"/>
        </w:rPr>
        <w:t>コミュニティメンバーの得意分野を分析した結果、コミュニティメンバーが得意分野を選択する際に、プロモーションやデザインの分野を選択する傾向があり、武漢2020プロモーショングループのメンバーの供給量が非常に多く、イベント終了後もコミュニティに残るメンバーが多い理由を説明しています。これはもちろん、</w:t>
      </w:r>
      <w:r>
        <w:rPr>
          <w:rFonts w:eastAsiaTheme="minorEastAsia" w:hint="eastAsia"/>
          <w:lang w:eastAsia="ja-JP"/>
        </w:rPr>
        <w:t>このアンケート回答者</w:t>
      </w:r>
      <w:r w:rsidRPr="00E52A4D">
        <w:rPr>
          <w:lang w:eastAsia="ja-JP"/>
        </w:rPr>
        <w:t>のほとんどが</w:t>
      </w:r>
      <w:r>
        <w:rPr>
          <w:rFonts w:eastAsiaTheme="minorEastAsia" w:hint="eastAsia"/>
          <w:lang w:eastAsia="ja-JP"/>
        </w:rPr>
        <w:t>W</w:t>
      </w:r>
      <w:r>
        <w:rPr>
          <w:rFonts w:eastAsiaTheme="minorEastAsia"/>
          <w:lang w:eastAsia="ja-JP"/>
        </w:rPr>
        <w:t>uhan2020</w:t>
      </w:r>
      <w:r>
        <w:rPr>
          <w:rFonts w:eastAsiaTheme="minorEastAsia" w:hint="eastAsia"/>
          <w:lang w:eastAsia="ja-JP"/>
        </w:rPr>
        <w:t>運営用の</w:t>
      </w:r>
      <w:r w:rsidRPr="00E52A4D">
        <w:rPr>
          <w:lang w:eastAsia="ja-JP"/>
        </w:rPr>
        <w:t>Slackではなく</w:t>
      </w:r>
      <w:r>
        <w:rPr>
          <w:rFonts w:asciiTheme="minorEastAsia" w:eastAsiaTheme="minorEastAsia" w:hAnsiTheme="minorEastAsia" w:hint="eastAsia"/>
          <w:lang w:eastAsia="ja-JP"/>
        </w:rPr>
        <w:t>、開源社の</w:t>
      </w:r>
      <w:r w:rsidRPr="00E52A4D">
        <w:rPr>
          <w:lang w:eastAsia="ja-JP"/>
        </w:rPr>
        <w:t>WeChat</w:t>
      </w:r>
      <w:r>
        <w:rPr>
          <w:rFonts w:asciiTheme="minorEastAsia" w:eastAsiaTheme="minorEastAsia" w:hAnsiTheme="minorEastAsia" w:hint="eastAsia"/>
          <w:lang w:eastAsia="ja-JP"/>
        </w:rPr>
        <w:t>アカウントでかいとうを集めたという理由もあります。</w:t>
      </w:r>
      <w:r w:rsidRPr="00E52A4D">
        <w:rPr>
          <w:lang w:eastAsia="ja-JP"/>
        </w:rPr>
        <w:t>フォームに記入するよりもプログラマーやプログラマーが直接プロジェクトに関わっている方が多いという事実にも関係しています。</w:t>
      </w:r>
    </w:p>
    <w:p w14:paraId="454929B0" w14:textId="5ADF0A86" w:rsidR="00E52A4D" w:rsidRDefault="00E52A4D" w:rsidP="00A76CC5">
      <w:pPr>
        <w:pStyle w:val="af5"/>
        <w:rPr>
          <w:rFonts w:eastAsiaTheme="minorEastAsia"/>
          <w:lang w:eastAsia="ja-JP"/>
        </w:rPr>
      </w:pPr>
    </w:p>
    <w:p w14:paraId="39A39EE8" w14:textId="4F6AA163" w:rsidR="0096674E" w:rsidRDefault="0096674E" w:rsidP="005B2E66">
      <w:pPr>
        <w:pStyle w:val="2"/>
      </w:pPr>
      <w:r>
        <w:rPr>
          <w:rFonts w:hint="eastAsia"/>
        </w:rPr>
        <w:t>7</w:t>
      </w:r>
      <w:r>
        <w:t>.</w:t>
      </w:r>
      <w:r>
        <w:rPr>
          <w:rFonts w:hint="eastAsia"/>
        </w:rPr>
        <w:t>おわりにと感謝</w:t>
      </w:r>
    </w:p>
    <w:p w14:paraId="793DD69F" w14:textId="1416F9BE" w:rsidR="00D16E7E" w:rsidRDefault="0096674E" w:rsidP="005B2E66">
      <w:pPr>
        <w:pStyle w:val="af5"/>
        <w:rPr>
          <w:lang w:eastAsia="ja-JP"/>
        </w:rPr>
      </w:pPr>
      <w:r w:rsidRPr="005B2E66">
        <w:rPr>
          <w:lang w:eastAsia="ja-JP"/>
        </w:rPr>
        <w:t>このセクションのデータ、解析方法、および結果は、</w:t>
      </w:r>
      <w:proofErr w:type="spellStart"/>
      <w:r w:rsidRPr="005B2E66">
        <w:rPr>
          <w:lang w:eastAsia="ja-JP"/>
        </w:rPr>
        <w:t>Haoyue</w:t>
      </w:r>
      <w:proofErr w:type="spellEnd"/>
      <w:r w:rsidRPr="005B2E66">
        <w:rPr>
          <w:lang w:eastAsia="ja-JP"/>
        </w:rPr>
        <w:t xml:space="preserve"> WangとNing Zhuの貢献により、X-lab </w:t>
      </w:r>
      <w:r w:rsidRPr="005B2E66">
        <w:rPr>
          <w:rFonts w:hint="eastAsia"/>
          <w:lang w:eastAsia="ja-JP"/>
        </w:rPr>
        <w:t>开放实验室</w:t>
      </w:r>
      <w:r w:rsidRPr="005B2E66">
        <w:rPr>
          <w:lang w:eastAsia="ja-JP"/>
        </w:rPr>
        <w:t>の支援を受けています。 このコンテンツは、Wuhan2020オープンソースコミュニティのディレクターである王皓⽉、朱⾹宁による“案例分析——Wuhan2020”から、開源社の</w:t>
      </w:r>
      <w:r w:rsidRPr="005B2E66">
        <w:rPr>
          <w:rFonts w:hint="eastAsia"/>
          <w:lang w:eastAsia="ja-JP"/>
        </w:rPr>
        <w:t>w</w:t>
      </w:r>
      <w:r w:rsidRPr="005B2E66">
        <w:rPr>
          <w:lang w:eastAsia="ja-JP"/>
        </w:rPr>
        <w:t>uhan2020担当李扬が執筆したものです。特に研究に参加していただいた皆様に感謝いたします。</w:t>
      </w:r>
    </w:p>
    <w:p w14:paraId="7C006DB5" w14:textId="57DEA96F" w:rsidR="00D16E7E" w:rsidRPr="00D16E7E" w:rsidRDefault="00D16E7E" w:rsidP="00D16E7E">
      <w:pPr>
        <w:pStyle w:val="af5"/>
        <w:spacing w:line="218" w:lineRule="auto"/>
        <w:ind w:left="193" w:right="208"/>
        <w:rPr>
          <w:rFonts w:eastAsia="DengXian"/>
          <w:lang w:eastAsia="ja-JP"/>
        </w:rPr>
      </w:pPr>
      <w:r>
        <w:rPr>
          <w:rFonts w:eastAsiaTheme="minorEastAsia" w:hint="eastAsia"/>
          <w:lang w:eastAsia="ja-JP"/>
        </w:rPr>
        <w:t>翻訳：高須正和</w:t>
      </w:r>
      <w:r>
        <w:rPr>
          <w:noProof/>
        </w:rPr>
        <mc:AlternateContent>
          <mc:Choice Requires="wps">
            <w:drawing>
              <wp:anchor distT="0" distB="0" distL="0" distR="0" simplePos="0" relativeHeight="251693056" behindDoc="1" locked="0" layoutInCell="1" allowOverlap="1" wp14:anchorId="00B18654" wp14:editId="357AEA95">
                <wp:simplePos x="0" y="0"/>
                <wp:positionH relativeFrom="page">
                  <wp:posOffset>1189990</wp:posOffset>
                </wp:positionH>
                <wp:positionV relativeFrom="paragraph">
                  <wp:posOffset>323850</wp:posOffset>
                </wp:positionV>
                <wp:extent cx="5143500" cy="1270"/>
                <wp:effectExtent l="0" t="0" r="0" b="0"/>
                <wp:wrapTopAndBottom/>
                <wp:docPr id="106" name="フリーフォーム: 図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A8923" id="フリーフォーム: 図形 106" o:spid="_x0000_s1026" style="position:absolute;left:0;text-align:left;margin-left:93.7pt;margin-top:25.5pt;width:40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DSl/lFxAIAALw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48BE27EF" w14:textId="737A53F5" w:rsidR="0096674E" w:rsidRPr="004A5CDA" w:rsidRDefault="003E56C2" w:rsidP="004A5CDA">
      <w:pPr>
        <w:rPr>
          <w:rFonts w:ascii="Microsoft YaHei" w:eastAsia="Microsoft YaHei" w:hAnsi="Microsoft YaHei" w:cs="Microsoft YaHei"/>
          <w:sz w:val="19"/>
          <w:szCs w:val="19"/>
        </w:rPr>
      </w:pPr>
      <w:r>
        <w:br w:type="page"/>
      </w:r>
    </w:p>
    <w:p w14:paraId="79398132" w14:textId="134969EC" w:rsidR="005B2E66" w:rsidRDefault="005B2E66" w:rsidP="005B2E66">
      <w:pPr>
        <w:pStyle w:val="1"/>
      </w:pPr>
      <w:r>
        <w:rPr>
          <w:rFonts w:hint="eastAsia"/>
        </w:rPr>
        <w:t>三.</w:t>
      </w:r>
      <w:proofErr w:type="spellStart"/>
      <w:r>
        <w:t>Gitee</w:t>
      </w:r>
      <w:proofErr w:type="spellEnd"/>
      <w:r>
        <w:rPr>
          <w:rFonts w:hint="eastAsia"/>
        </w:rPr>
        <w:t>データ編</w:t>
      </w:r>
    </w:p>
    <w:p w14:paraId="637754D4" w14:textId="16C26291" w:rsidR="005B2E66" w:rsidRDefault="0004607F" w:rsidP="0004607F">
      <w:pPr>
        <w:pStyle w:val="2"/>
      </w:pPr>
      <w:r>
        <w:rPr>
          <w:rFonts w:hint="eastAsia"/>
        </w:rPr>
        <w:t>1</w:t>
      </w:r>
      <w:r>
        <w:t>.</w:t>
      </w:r>
      <w:r>
        <w:rPr>
          <w:rFonts w:hint="eastAsia"/>
        </w:rPr>
        <w:t>概要</w:t>
      </w:r>
    </w:p>
    <w:p w14:paraId="3A4C0D8C" w14:textId="3214E185" w:rsidR="0004607F" w:rsidRDefault="0004607F" w:rsidP="00EC34BA">
      <w:pPr>
        <w:pStyle w:val="af5"/>
        <w:rPr>
          <w:lang w:eastAsia="ja-JP"/>
        </w:rPr>
      </w:pPr>
      <w:proofErr w:type="spellStart"/>
      <w:r w:rsidRPr="0004607F">
        <w:rPr>
          <w:lang w:eastAsia="ja-JP"/>
        </w:rPr>
        <w:t>Gitee</w:t>
      </w:r>
      <w:proofErr w:type="spellEnd"/>
      <w:r w:rsidRPr="0004607F">
        <w:rPr>
          <w:lang w:eastAsia="ja-JP"/>
        </w:rPr>
        <w:t>はオープンソース中国のコードホスティングプラットフォームで、現在600万人以上の開発者が利用しています。</w:t>
      </w:r>
      <w:proofErr w:type="spellStart"/>
      <w:r w:rsidRPr="0004607F">
        <w:rPr>
          <w:lang w:eastAsia="ja-JP"/>
        </w:rPr>
        <w:t>Gitee</w:t>
      </w:r>
      <w:proofErr w:type="spellEnd"/>
      <w:r w:rsidRPr="0004607F">
        <w:rPr>
          <w:lang w:eastAsia="ja-JP"/>
        </w:rPr>
        <w:t>上でホストされているオープンソースプロジェクトを統計的に分析し、プログラミング言語や機能分布の変化の傾向を把握するとともに、</w:t>
      </w:r>
      <w:proofErr w:type="spellStart"/>
      <w:r w:rsidRPr="0004607F">
        <w:rPr>
          <w:lang w:eastAsia="ja-JP"/>
        </w:rPr>
        <w:t>Gitee</w:t>
      </w:r>
      <w:proofErr w:type="spellEnd"/>
      <w:r w:rsidRPr="0004607F">
        <w:rPr>
          <w:lang w:eastAsia="ja-JP"/>
        </w:rPr>
        <w:t>上でのオープンソースへの開発者の参加状況を分析し、中国におけるオープンソースの進化を観察するための「</w:t>
      </w:r>
      <w:r>
        <w:rPr>
          <w:rFonts w:hint="eastAsia"/>
          <w:lang w:eastAsia="ja-JP"/>
        </w:rPr>
        <w:t>国内プラットフォームの状況</w:t>
      </w:r>
      <w:r w:rsidRPr="0004607F">
        <w:rPr>
          <w:lang w:eastAsia="ja-JP"/>
        </w:rPr>
        <w:t>」を提供します。</w:t>
      </w:r>
    </w:p>
    <w:p w14:paraId="661C8BBF" w14:textId="702A15D2" w:rsidR="00E96C30" w:rsidRDefault="00E96C30" w:rsidP="00EC34BA">
      <w:pPr>
        <w:pStyle w:val="af5"/>
        <w:rPr>
          <w:lang w:eastAsia="ja-JP"/>
        </w:rPr>
      </w:pPr>
    </w:p>
    <w:p w14:paraId="6AE602D3" w14:textId="6951AC22" w:rsidR="00E96C30" w:rsidRPr="00E96C30" w:rsidRDefault="00E96C30" w:rsidP="00E96C30">
      <w:pPr>
        <w:pStyle w:val="2"/>
      </w:pPr>
      <w:r>
        <w:rPr>
          <w:rFonts w:hint="eastAsia"/>
        </w:rPr>
        <w:t>2</w:t>
      </w:r>
      <w:r>
        <w:t>.</w:t>
      </w:r>
      <w:r>
        <w:rPr>
          <w:rFonts w:hint="eastAsia"/>
        </w:rPr>
        <w:t>主なデータと発見</w:t>
      </w:r>
    </w:p>
    <w:p w14:paraId="616E6407" w14:textId="4B923808" w:rsidR="00E96C30" w:rsidRDefault="00E96C30" w:rsidP="00E96C30">
      <w:pPr>
        <w:pStyle w:val="3"/>
      </w:pPr>
      <w:r>
        <w:t xml:space="preserve">2.1 </w:t>
      </w:r>
      <w:r>
        <w:rPr>
          <w:rFonts w:hint="eastAsia"/>
        </w:rPr>
        <w:t>全体状況</w:t>
      </w:r>
    </w:p>
    <w:p w14:paraId="657B6316"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2020</w:t>
      </w:r>
      <w:r w:rsidRPr="00E96C30">
        <w:rPr>
          <w:rFonts w:eastAsiaTheme="minorEastAsia"/>
          <w:lang w:eastAsia="ja-JP"/>
        </w:rPr>
        <w:t>年のプロジェクト全体の傾向としては、以下のようなものがあります。</w:t>
      </w:r>
    </w:p>
    <w:p w14:paraId="499522C0" w14:textId="77777777"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年には</w:t>
      </w:r>
      <w:r w:rsidRPr="00E96C30">
        <w:rPr>
          <w:rFonts w:eastAsiaTheme="minorEastAsia"/>
          <w:color w:val="FF0000"/>
          <w:lang w:eastAsia="ja-JP"/>
        </w:rPr>
        <w:t>1,500</w:t>
      </w:r>
      <w:r w:rsidRPr="00E96C30">
        <w:rPr>
          <w:rFonts w:eastAsiaTheme="minorEastAsia"/>
          <w:color w:val="FF0000"/>
          <w:lang w:eastAsia="ja-JP"/>
        </w:rPr>
        <w:t>万以上</w:t>
      </w:r>
      <w:r w:rsidRPr="00E96C30">
        <w:rPr>
          <w:rFonts w:eastAsiaTheme="minorEastAsia"/>
          <w:lang w:eastAsia="ja-JP"/>
        </w:rPr>
        <w:t>のコードリポジトリが</w:t>
      </w:r>
      <w:proofErr w:type="spellStart"/>
      <w:r w:rsidRPr="00E96C30">
        <w:rPr>
          <w:rFonts w:eastAsiaTheme="minorEastAsia"/>
          <w:lang w:eastAsia="ja-JP"/>
        </w:rPr>
        <w:t>Gitee</w:t>
      </w:r>
      <w:proofErr w:type="spellEnd"/>
      <w:r w:rsidRPr="00E96C30">
        <w:rPr>
          <w:rFonts w:eastAsiaTheme="minorEastAsia"/>
          <w:lang w:eastAsia="ja-JP"/>
        </w:rPr>
        <w:t>上でホストされています。</w:t>
      </w:r>
    </w:p>
    <w:p w14:paraId="7962FED5"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 xml:space="preserve"> </w:t>
      </w:r>
    </w:p>
    <w:p w14:paraId="65D71E79" w14:textId="77777777"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r>
      <w:proofErr w:type="spellStart"/>
      <w:r w:rsidRPr="00E96C30">
        <w:rPr>
          <w:rFonts w:eastAsiaTheme="minorEastAsia"/>
          <w:lang w:eastAsia="ja-JP"/>
        </w:rPr>
        <w:t>Gitee</w:t>
      </w:r>
      <w:proofErr w:type="spellEnd"/>
      <w:r w:rsidRPr="00E96C30">
        <w:rPr>
          <w:rFonts w:eastAsiaTheme="minorEastAsia"/>
          <w:lang w:eastAsia="ja-JP"/>
        </w:rPr>
        <w:t>上のオープンソースプロジェクトの数は、</w:t>
      </w:r>
      <w:r w:rsidRPr="00E96C30">
        <w:rPr>
          <w:rFonts w:eastAsiaTheme="minorEastAsia"/>
          <w:lang w:eastAsia="ja-JP"/>
        </w:rPr>
        <w:t>2013</w:t>
      </w:r>
      <w:r w:rsidRPr="00E96C30">
        <w:rPr>
          <w:rFonts w:eastAsiaTheme="minorEastAsia"/>
          <w:lang w:eastAsia="ja-JP"/>
        </w:rPr>
        <w:t>年から</w:t>
      </w:r>
      <w:r w:rsidRPr="00E96C30">
        <w:rPr>
          <w:rFonts w:eastAsiaTheme="minorEastAsia"/>
          <w:lang w:eastAsia="ja-JP"/>
        </w:rPr>
        <w:t>2018</w:t>
      </w:r>
      <w:r w:rsidRPr="00E96C30">
        <w:rPr>
          <w:rFonts w:eastAsiaTheme="minorEastAsia"/>
          <w:lang w:eastAsia="ja-JP"/>
        </w:rPr>
        <w:t>年の間に</w:t>
      </w:r>
      <w:proofErr w:type="spellStart"/>
      <w:r w:rsidRPr="00E96C30">
        <w:rPr>
          <w:rFonts w:eastAsiaTheme="minorEastAsia"/>
          <w:lang w:eastAsia="ja-JP"/>
        </w:rPr>
        <w:t>Gitee</w:t>
      </w:r>
      <w:proofErr w:type="spellEnd"/>
      <w:r w:rsidRPr="00E96C30">
        <w:rPr>
          <w:rFonts w:eastAsiaTheme="minorEastAsia"/>
          <w:lang w:eastAsia="ja-JP"/>
        </w:rPr>
        <w:t>上で行われたオープンソースプロジェクトの総数で、</w:t>
      </w:r>
      <w:r w:rsidRPr="00E96C30">
        <w:rPr>
          <w:rFonts w:eastAsiaTheme="minorEastAsia"/>
          <w:lang w:eastAsia="ja-JP"/>
        </w:rPr>
        <w:t>2019</w:t>
      </w:r>
      <w:r w:rsidRPr="00E96C30">
        <w:rPr>
          <w:rFonts w:eastAsiaTheme="minorEastAsia"/>
          <w:lang w:eastAsia="ja-JP"/>
        </w:rPr>
        <w:t>年と比較して</w:t>
      </w:r>
      <w:r w:rsidRPr="00E96C30">
        <w:rPr>
          <w:rFonts w:eastAsiaTheme="minorEastAsia"/>
          <w:color w:val="FF0000"/>
          <w:lang w:eastAsia="ja-JP"/>
        </w:rPr>
        <w:t>192%</w:t>
      </w:r>
      <w:r w:rsidRPr="00E96C30">
        <w:rPr>
          <w:rFonts w:eastAsiaTheme="minorEastAsia"/>
          <w:lang w:eastAsia="ja-JP"/>
        </w:rPr>
        <w:t>増加しています。</w:t>
      </w:r>
    </w:p>
    <w:p w14:paraId="08B8F3C8" w14:textId="5333BC90"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w:t>
      </w:r>
      <w:r w:rsidRPr="00E96C30">
        <w:rPr>
          <w:rFonts w:eastAsiaTheme="minorEastAsia"/>
          <w:lang w:eastAsia="ja-JP"/>
        </w:rPr>
        <w:t>1,000</w:t>
      </w:r>
      <w:r w:rsidRPr="00E96C30">
        <w:rPr>
          <w:rFonts w:eastAsiaTheme="minorEastAsia"/>
          <w:lang w:eastAsia="ja-JP"/>
        </w:rPr>
        <w:t>件に到達</w:t>
      </w:r>
      <w:r>
        <w:rPr>
          <w:rFonts w:eastAsiaTheme="minorEastAsia" w:hint="eastAsia"/>
          <w:lang w:eastAsia="ja-JP"/>
        </w:rPr>
        <w:t>した</w:t>
      </w:r>
      <w:proofErr w:type="spellStart"/>
      <w:r w:rsidRPr="00E96C30">
        <w:rPr>
          <w:rFonts w:eastAsiaTheme="minorEastAsia"/>
          <w:lang w:eastAsia="ja-JP"/>
        </w:rPr>
        <w:t>Gitee</w:t>
      </w:r>
      <w:proofErr w:type="spellEnd"/>
      <w:r w:rsidRPr="00E96C30">
        <w:rPr>
          <w:rFonts w:eastAsiaTheme="minorEastAsia"/>
          <w:lang w:eastAsia="ja-JP"/>
        </w:rPr>
        <w:t xml:space="preserve"> Star</w:t>
      </w:r>
      <w:r w:rsidRPr="00E96C30">
        <w:rPr>
          <w:rFonts w:eastAsiaTheme="minorEastAsia"/>
          <w:lang w:eastAsia="ja-JP"/>
        </w:rPr>
        <w:t>プロジェクトの増加率は、</w:t>
      </w:r>
      <w:r w:rsidRPr="00E96C30">
        <w:rPr>
          <w:rFonts w:eastAsiaTheme="minorEastAsia"/>
          <w:lang w:eastAsia="ja-JP"/>
        </w:rPr>
        <w:t>2019</w:t>
      </w:r>
      <w:r w:rsidRPr="00E96C30">
        <w:rPr>
          <w:rFonts w:eastAsiaTheme="minorEastAsia"/>
          <w:lang w:eastAsia="ja-JP"/>
        </w:rPr>
        <w:t>年に</w:t>
      </w:r>
      <w:r w:rsidRPr="00E96C30">
        <w:rPr>
          <w:rFonts w:eastAsiaTheme="minorEastAsia"/>
          <w:lang w:eastAsia="ja-JP"/>
        </w:rPr>
        <w:t>1,000</w:t>
      </w:r>
      <w:r w:rsidRPr="00E96C30">
        <w:rPr>
          <w:rFonts w:eastAsiaTheme="minorEastAsia"/>
          <w:lang w:eastAsia="ja-JP"/>
        </w:rPr>
        <w:t>件に到達したプロジェクトの総数と比較して</w:t>
      </w:r>
      <w:r w:rsidRPr="00E96C30">
        <w:rPr>
          <w:rFonts w:eastAsiaTheme="minorEastAsia"/>
          <w:color w:val="FF0000"/>
          <w:lang w:eastAsia="ja-JP"/>
        </w:rPr>
        <w:t>132</w:t>
      </w:r>
      <w:r w:rsidRPr="00E96C30">
        <w:rPr>
          <w:rFonts w:eastAsiaTheme="minorEastAsia"/>
          <w:color w:val="FF0000"/>
          <w:lang w:eastAsia="ja-JP"/>
        </w:rPr>
        <w:t>％</w:t>
      </w:r>
      <w:r w:rsidRPr="00E96C30">
        <w:rPr>
          <w:rFonts w:eastAsiaTheme="minorEastAsia"/>
          <w:lang w:eastAsia="ja-JP"/>
        </w:rPr>
        <w:t>、</w:t>
      </w:r>
      <w:r w:rsidRPr="00E96C30">
        <w:rPr>
          <w:rFonts w:eastAsiaTheme="minorEastAsia"/>
          <w:color w:val="FF0000"/>
          <w:lang w:eastAsia="ja-JP"/>
        </w:rPr>
        <w:t>1.53</w:t>
      </w:r>
      <w:r w:rsidRPr="00E96C30">
        <w:rPr>
          <w:rFonts w:eastAsiaTheme="minorEastAsia"/>
          <w:color w:val="FF0000"/>
          <w:lang w:eastAsia="ja-JP"/>
        </w:rPr>
        <w:t>倍</w:t>
      </w:r>
      <w:r w:rsidRPr="00E96C30">
        <w:rPr>
          <w:rFonts w:eastAsiaTheme="minorEastAsia"/>
          <w:lang w:eastAsia="ja-JP"/>
        </w:rPr>
        <w:t>となっています。</w:t>
      </w:r>
    </w:p>
    <w:p w14:paraId="3A6D01BE" w14:textId="77777777" w:rsidR="00E96C30" w:rsidRPr="00E96C30" w:rsidRDefault="00E96C30" w:rsidP="00E96C30">
      <w:pPr>
        <w:pStyle w:val="af5"/>
        <w:ind w:left="360"/>
        <w:rPr>
          <w:rFonts w:eastAsiaTheme="minorEastAsia"/>
          <w:lang w:eastAsia="ja-JP"/>
        </w:rPr>
      </w:pPr>
    </w:p>
    <w:p w14:paraId="02E8B7CF"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2020</w:t>
      </w:r>
      <w:r w:rsidRPr="00E96C30">
        <w:rPr>
          <w:rFonts w:eastAsiaTheme="minorEastAsia"/>
          <w:lang w:eastAsia="ja-JP"/>
        </w:rPr>
        <w:t>年の全体的なユーザー動向としては、以下のようなものがあります。</w:t>
      </w:r>
    </w:p>
    <w:p w14:paraId="34E03540" w14:textId="50CAB7BD"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年には</w:t>
      </w:r>
      <w:proofErr w:type="spellStart"/>
      <w:r w:rsidRPr="00E96C30">
        <w:rPr>
          <w:rFonts w:eastAsiaTheme="minorEastAsia"/>
          <w:lang w:eastAsia="ja-JP"/>
        </w:rPr>
        <w:t>Gitee</w:t>
      </w:r>
      <w:proofErr w:type="spellEnd"/>
      <w:r w:rsidRPr="00E96C30">
        <w:rPr>
          <w:rFonts w:eastAsiaTheme="minorEastAsia"/>
          <w:lang w:eastAsia="ja-JP"/>
        </w:rPr>
        <w:t>ユーザーの総数が</w:t>
      </w:r>
      <w:r w:rsidRPr="00E96C30">
        <w:rPr>
          <w:rFonts w:eastAsiaTheme="minorEastAsia"/>
          <w:color w:val="FF0000"/>
          <w:lang w:eastAsia="ja-JP"/>
        </w:rPr>
        <w:t>600</w:t>
      </w:r>
      <w:r w:rsidRPr="00E96C30">
        <w:rPr>
          <w:rFonts w:eastAsiaTheme="minorEastAsia"/>
          <w:color w:val="FF0000"/>
          <w:lang w:eastAsia="ja-JP"/>
        </w:rPr>
        <w:t>万人</w:t>
      </w:r>
      <w:r w:rsidRPr="00E96C30">
        <w:rPr>
          <w:rFonts w:eastAsiaTheme="minorEastAsia"/>
          <w:lang w:eastAsia="ja-JP"/>
        </w:rPr>
        <w:t>を超え</w:t>
      </w:r>
      <w:r>
        <w:rPr>
          <w:rFonts w:eastAsiaTheme="minorEastAsia" w:hint="eastAsia"/>
          <w:lang w:eastAsia="ja-JP"/>
        </w:rPr>
        <w:t>ました</w:t>
      </w:r>
      <w:r w:rsidRPr="00E96C30">
        <w:rPr>
          <w:rFonts w:eastAsiaTheme="minorEastAsia"/>
          <w:lang w:eastAsia="ja-JP"/>
        </w:rPr>
        <w:t>。</w:t>
      </w:r>
    </w:p>
    <w:p w14:paraId="437C6EDC" w14:textId="0BF7B07E" w:rsid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r>
      <w:proofErr w:type="spellStart"/>
      <w:r w:rsidRPr="00E96C30">
        <w:rPr>
          <w:rFonts w:eastAsiaTheme="minorEastAsia"/>
          <w:lang w:eastAsia="ja-JP"/>
        </w:rPr>
        <w:t>Gitee</w:t>
      </w:r>
      <w:proofErr w:type="spellEnd"/>
      <w:r w:rsidRPr="00E96C30">
        <w:rPr>
          <w:rFonts w:eastAsiaTheme="minorEastAsia"/>
          <w:lang w:eastAsia="ja-JP"/>
        </w:rPr>
        <w:t>でオープンソースに参加しているユーザー数は</w:t>
      </w:r>
      <w:r w:rsidRPr="00E96C30">
        <w:rPr>
          <w:rFonts w:eastAsiaTheme="minorEastAsia"/>
          <w:lang w:eastAsia="ja-JP"/>
        </w:rPr>
        <w:t>2020</w:t>
      </w:r>
      <w:r w:rsidRPr="00E96C30">
        <w:rPr>
          <w:rFonts w:eastAsiaTheme="minorEastAsia"/>
          <w:lang w:eastAsia="ja-JP"/>
        </w:rPr>
        <w:t>年に</w:t>
      </w:r>
      <w:r w:rsidRPr="00E96C30">
        <w:rPr>
          <w:rFonts w:eastAsiaTheme="minorEastAsia"/>
          <w:lang w:eastAsia="ja-JP"/>
        </w:rPr>
        <w:t>162%</w:t>
      </w:r>
      <w:r w:rsidRPr="00E96C30">
        <w:rPr>
          <w:rFonts w:eastAsiaTheme="minorEastAsia"/>
          <w:lang w:eastAsia="ja-JP"/>
        </w:rPr>
        <w:t>増加し、そのうち</w:t>
      </w:r>
      <w:r w:rsidRPr="00E96C30">
        <w:rPr>
          <w:rFonts w:eastAsiaTheme="minorEastAsia"/>
          <w:lang w:eastAsia="ja-JP"/>
        </w:rPr>
        <w:t>38%</w:t>
      </w:r>
      <w:r w:rsidRPr="00E96C30">
        <w:rPr>
          <w:rFonts w:eastAsiaTheme="minorEastAsia"/>
          <w:lang w:eastAsia="ja-JP"/>
        </w:rPr>
        <w:t>が初めてのユーザーとなっています。</w:t>
      </w:r>
    </w:p>
    <w:p w14:paraId="383A9BA7" w14:textId="3B723341" w:rsidR="00E96C30" w:rsidRDefault="00E96C30" w:rsidP="00E96C30">
      <w:pPr>
        <w:pStyle w:val="af5"/>
        <w:ind w:left="360"/>
        <w:rPr>
          <w:rFonts w:eastAsiaTheme="minorEastAsia"/>
          <w:lang w:eastAsia="ja-JP"/>
        </w:rPr>
      </w:pPr>
    </w:p>
    <w:p w14:paraId="2725196F" w14:textId="00AC4BC1" w:rsidR="00E96C30" w:rsidRDefault="00E96C30" w:rsidP="00E96C30">
      <w:pPr>
        <w:pStyle w:val="3"/>
      </w:pPr>
      <w:r>
        <w:rPr>
          <w:rFonts w:hint="eastAsia"/>
        </w:rPr>
        <w:t>2</w:t>
      </w:r>
      <w:r>
        <w:t xml:space="preserve">.2 </w:t>
      </w:r>
      <w:proofErr w:type="spellStart"/>
      <w:r>
        <w:t>Gitee</w:t>
      </w:r>
      <w:proofErr w:type="spellEnd"/>
      <w:r>
        <w:rPr>
          <w:rFonts w:hint="eastAsia"/>
        </w:rPr>
        <w:t>上のプログラミング言語</w:t>
      </w:r>
    </w:p>
    <w:p w14:paraId="6CE2D419" w14:textId="11A3BFAE" w:rsidR="00844DA2" w:rsidRDefault="00EF6DD2" w:rsidP="00844DA2">
      <w:r w:rsidRPr="00EF6DD2">
        <w:rPr>
          <w:noProof/>
        </w:rPr>
        <w:drawing>
          <wp:inline distT="0" distB="0" distL="0" distR="0" wp14:anchorId="52BAF00D" wp14:editId="755BC931">
            <wp:extent cx="5400040" cy="288163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81630"/>
                    </a:xfrm>
                    <a:prstGeom prst="rect">
                      <a:avLst/>
                    </a:prstGeom>
                  </pic:spPr>
                </pic:pic>
              </a:graphicData>
            </a:graphic>
          </wp:inline>
        </w:drawing>
      </w:r>
    </w:p>
    <w:p w14:paraId="7B00D667" w14:textId="63212A73" w:rsidR="00DE35E4" w:rsidRPr="00EF03FD" w:rsidRDefault="00FC1DC1" w:rsidP="00EF03FD">
      <w:pPr>
        <w:pStyle w:val="af5"/>
        <w:rPr>
          <w:lang w:eastAsia="ja-JP"/>
        </w:rPr>
      </w:pPr>
      <w:r w:rsidRPr="00EF03FD">
        <w:rPr>
          <w:lang w:eastAsia="ja-JP"/>
        </w:rPr>
        <w:t>去年は</w:t>
      </w:r>
      <w:r w:rsidRPr="00EF03FD">
        <w:rPr>
          <w:rFonts w:hint="eastAsia"/>
          <w:lang w:eastAsia="ja-JP"/>
        </w:rPr>
        <w:t>5</w:t>
      </w:r>
      <w:r w:rsidRPr="00EF03FD">
        <w:rPr>
          <w:lang w:eastAsia="ja-JP"/>
        </w:rPr>
        <w:t>0%を記録した</w:t>
      </w:r>
      <w:r w:rsidRPr="00EF03FD">
        <w:rPr>
          <w:rFonts w:hint="eastAsia"/>
          <w:lang w:eastAsia="ja-JP"/>
        </w:rPr>
        <w:t>J</w:t>
      </w:r>
      <w:r w:rsidRPr="00EF03FD">
        <w:rPr>
          <w:lang w:eastAsia="ja-JP"/>
        </w:rPr>
        <w:t>avaのシェアは低下しましたが、それでも1位なのは変わりません。</w:t>
      </w:r>
      <w:r w:rsidR="00DE35E4" w:rsidRPr="00EF03FD">
        <w:rPr>
          <w:lang w:eastAsia="ja-JP"/>
        </w:rPr>
        <w:t>上位5言語</w:t>
      </w:r>
      <w:r w:rsidRPr="00EF03FD">
        <w:rPr>
          <w:lang w:eastAsia="ja-JP"/>
        </w:rPr>
        <w:t>の順位は</w:t>
      </w:r>
      <w:r w:rsidR="00DE35E4" w:rsidRPr="00EF03FD">
        <w:rPr>
          <w:lang w:eastAsia="ja-JP"/>
        </w:rPr>
        <w:t>昨年とほとんど変わって</w:t>
      </w:r>
      <w:r w:rsidRPr="00EF03FD">
        <w:rPr>
          <w:lang w:eastAsia="ja-JP"/>
        </w:rPr>
        <w:t>いませんが、</w:t>
      </w:r>
      <w:r w:rsidR="00DE35E4" w:rsidRPr="00EF03FD">
        <w:rPr>
          <w:lang w:eastAsia="ja-JP"/>
        </w:rPr>
        <w:t>PHPがPythonを抜いて3位となっています。</w:t>
      </w:r>
    </w:p>
    <w:p w14:paraId="6A2E36D6" w14:textId="77777777" w:rsidR="00DE35E4" w:rsidRPr="00EF03FD" w:rsidRDefault="00DE35E4" w:rsidP="00EF03FD">
      <w:pPr>
        <w:pStyle w:val="af5"/>
        <w:rPr>
          <w:lang w:eastAsia="ja-JP"/>
        </w:rPr>
      </w:pPr>
    </w:p>
    <w:p w14:paraId="6C406201" w14:textId="5C40AAE6" w:rsidR="00DE35E4" w:rsidRPr="00EF03FD" w:rsidRDefault="00DE35E4" w:rsidP="00EF03FD">
      <w:pPr>
        <w:pStyle w:val="af5"/>
        <w:rPr>
          <w:lang w:eastAsia="ja-JP"/>
        </w:rPr>
      </w:pPr>
      <w:r w:rsidRPr="00EF03FD">
        <w:rPr>
          <w:lang w:eastAsia="ja-JP"/>
        </w:rPr>
        <w:t>2020年にはモバイル</w:t>
      </w:r>
      <w:r w:rsidR="00FC1DC1" w:rsidRPr="00EF03FD">
        <w:rPr>
          <w:lang w:eastAsia="ja-JP"/>
        </w:rPr>
        <w:t>端末用の</w:t>
      </w:r>
      <w:r w:rsidRPr="00EF03FD">
        <w:rPr>
          <w:lang w:eastAsia="ja-JP"/>
        </w:rPr>
        <w:t>一次言語のシェアが大幅に増加</w:t>
      </w:r>
      <w:r w:rsidR="00FC1DC1" w:rsidRPr="00EF03FD">
        <w:rPr>
          <w:lang w:eastAsia="ja-JP"/>
        </w:rPr>
        <w:t>している</w:t>
      </w:r>
      <w:r w:rsidRPr="00EF03FD">
        <w:rPr>
          <w:lang w:eastAsia="ja-JP"/>
        </w:rPr>
        <w:t>ことは特筆すべきことで</w:t>
      </w:r>
      <w:r w:rsidR="00FC1DC1" w:rsidRPr="00EF03FD">
        <w:rPr>
          <w:lang w:eastAsia="ja-JP"/>
        </w:rPr>
        <w:t>す。</w:t>
      </w:r>
      <w:r w:rsidRPr="00EF03FD">
        <w:rPr>
          <w:lang w:eastAsia="ja-JP"/>
        </w:rPr>
        <w:t>2020年のクロスプラットフォームフレームワークへの関心の高まりは、モバイル開発にも新たな息吹を与えている。</w:t>
      </w:r>
    </w:p>
    <w:p w14:paraId="51FD3C58" w14:textId="7C0233BA" w:rsidR="00DE35E4" w:rsidRDefault="00EF03FD" w:rsidP="00844DA2">
      <w:r w:rsidRPr="00EF03FD">
        <w:rPr>
          <w:noProof/>
        </w:rPr>
        <w:drawing>
          <wp:inline distT="0" distB="0" distL="0" distR="0" wp14:anchorId="46DA5A76" wp14:editId="41CD4CD7">
            <wp:extent cx="4900085" cy="3558848"/>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0085" cy="3558848"/>
                    </a:xfrm>
                    <a:prstGeom prst="rect">
                      <a:avLst/>
                    </a:prstGeom>
                  </pic:spPr>
                </pic:pic>
              </a:graphicData>
            </a:graphic>
          </wp:inline>
        </w:drawing>
      </w:r>
      <w:r>
        <w:br/>
      </w:r>
      <w:r w:rsidRPr="00EF03FD">
        <w:rPr>
          <w:noProof/>
        </w:rPr>
        <w:drawing>
          <wp:inline distT="0" distB="0" distL="0" distR="0" wp14:anchorId="0D05B520" wp14:editId="2F02407A">
            <wp:extent cx="4846740" cy="853514"/>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740" cy="853514"/>
                    </a:xfrm>
                    <a:prstGeom prst="rect">
                      <a:avLst/>
                    </a:prstGeom>
                  </pic:spPr>
                </pic:pic>
              </a:graphicData>
            </a:graphic>
          </wp:inline>
        </w:drawing>
      </w:r>
      <w:r>
        <w:br/>
      </w:r>
      <w:r w:rsidR="00FB5158" w:rsidRPr="00FB5158">
        <w:rPr>
          <w:noProof/>
        </w:rPr>
        <w:drawing>
          <wp:inline distT="0" distB="0" distL="0" distR="0" wp14:anchorId="4F26299C" wp14:editId="2C922103">
            <wp:extent cx="5400040" cy="247777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77770"/>
                    </a:xfrm>
                    <a:prstGeom prst="rect">
                      <a:avLst/>
                    </a:prstGeom>
                  </pic:spPr>
                </pic:pic>
              </a:graphicData>
            </a:graphic>
          </wp:inline>
        </w:drawing>
      </w:r>
    </w:p>
    <w:p w14:paraId="2E3FD364" w14:textId="1E452B56" w:rsidR="004E1721" w:rsidRDefault="004E1721" w:rsidP="004E1721">
      <w:pPr>
        <w:pStyle w:val="af7"/>
        <w:widowControl w:val="0"/>
        <w:numPr>
          <w:ilvl w:val="0"/>
          <w:numId w:val="3"/>
        </w:numPr>
        <w:tabs>
          <w:tab w:val="left" w:pos="538"/>
        </w:tabs>
        <w:autoSpaceDE w:val="0"/>
        <w:autoSpaceDN w:val="0"/>
        <w:spacing w:before="55" w:after="0" w:line="334" w:lineRule="exact"/>
        <w:ind w:leftChars="0" w:hanging="332"/>
        <w:rPr>
          <w:rFonts w:ascii="Arial" w:eastAsia="Arial" w:hAnsi="Arial"/>
          <w:color w:val="494949"/>
          <w:sz w:val="19"/>
        </w:rPr>
      </w:pPr>
      <w:r>
        <w:rPr>
          <w:rFonts w:hint="eastAsia"/>
          <w:color w:val="494949"/>
          <w:sz w:val="19"/>
        </w:rPr>
        <w:t>R</w:t>
      </w:r>
      <w:r>
        <w:rPr>
          <w:color w:val="494949"/>
          <w:sz w:val="19"/>
        </w:rPr>
        <w:t>ust</w:t>
      </w:r>
      <w:r>
        <w:rPr>
          <w:color w:val="494949"/>
          <w:spacing w:val="16"/>
          <w:sz w:val="19"/>
        </w:rPr>
        <w:t>と</w:t>
      </w:r>
      <w:r>
        <w:rPr>
          <w:rFonts w:hint="eastAsia"/>
          <w:color w:val="494949"/>
          <w:spacing w:val="-4"/>
          <w:sz w:val="19"/>
        </w:rPr>
        <w:t>D</w:t>
      </w:r>
      <w:r>
        <w:rPr>
          <w:color w:val="494949"/>
          <w:spacing w:val="-4"/>
          <w:sz w:val="19"/>
        </w:rPr>
        <w:t>artは</w:t>
      </w:r>
      <w:r>
        <w:rPr>
          <w:color w:val="494949"/>
          <w:sz w:val="19"/>
        </w:rPr>
        <w:t>2年</w:t>
      </w:r>
      <w:r>
        <w:rPr>
          <w:color w:val="494949"/>
          <w:spacing w:val="12"/>
          <w:sz w:val="19"/>
        </w:rPr>
        <w:t>連続の</w:t>
      </w:r>
      <w:r>
        <w:rPr>
          <w:color w:val="494949"/>
          <w:spacing w:val="3"/>
          <w:sz w:val="19"/>
        </w:rPr>
        <w:t>高成長が続いています。</w:t>
      </w:r>
    </w:p>
    <w:p w14:paraId="619D5E72" w14:textId="5D1CD2DB" w:rsidR="004E1721" w:rsidRDefault="004E1721" w:rsidP="004E1721">
      <w:pPr>
        <w:pStyle w:val="af7"/>
        <w:widowControl w:val="0"/>
        <w:numPr>
          <w:ilvl w:val="0"/>
          <w:numId w:val="3"/>
        </w:numPr>
        <w:tabs>
          <w:tab w:val="left" w:pos="538"/>
        </w:tabs>
        <w:autoSpaceDE w:val="0"/>
        <w:autoSpaceDN w:val="0"/>
        <w:spacing w:before="6" w:after="0" w:line="218" w:lineRule="auto"/>
        <w:ind w:leftChars="0" w:right="565"/>
        <w:rPr>
          <w:rFonts w:ascii="Arial" w:eastAsia="Arial" w:hAnsi="Arial"/>
          <w:color w:val="494949"/>
          <w:sz w:val="19"/>
        </w:rPr>
      </w:pPr>
      <w:r>
        <w:rPr>
          <w:color w:val="494949"/>
          <w:sz w:val="19"/>
        </w:rPr>
        <w:t>2020年は、</w:t>
      </w:r>
      <w:r>
        <w:rPr>
          <w:color w:val="494949"/>
          <w:spacing w:val="4"/>
          <w:sz w:val="19"/>
        </w:rPr>
        <w:t>国内のオープンソースでは、</w:t>
      </w:r>
      <w:r>
        <w:rPr>
          <w:rFonts w:hint="eastAsia"/>
          <w:color w:val="494949"/>
          <w:spacing w:val="4"/>
          <w:sz w:val="19"/>
        </w:rPr>
        <w:t>組み込み</w:t>
      </w:r>
      <w:r>
        <w:rPr>
          <w:color w:val="494949"/>
          <w:spacing w:val="4"/>
          <w:sz w:val="19"/>
        </w:rPr>
        <w:t>OSやIoTの</w:t>
      </w:r>
      <w:r>
        <w:rPr>
          <w:color w:val="494949"/>
          <w:spacing w:val="1"/>
          <w:sz w:val="19"/>
        </w:rPr>
        <w:t>成長が期待</w:t>
      </w:r>
      <w:r>
        <w:rPr>
          <w:color w:val="494949"/>
          <w:spacing w:val="4"/>
          <w:sz w:val="19"/>
        </w:rPr>
        <w:t>される年であり、</w:t>
      </w:r>
      <w:r>
        <w:rPr>
          <w:color w:val="494949"/>
          <w:spacing w:val="-4"/>
          <w:sz w:val="19"/>
        </w:rPr>
        <w:t>Verilogは</w:t>
      </w:r>
      <w:r>
        <w:rPr>
          <w:color w:val="494949"/>
          <w:spacing w:val="2"/>
          <w:sz w:val="19"/>
        </w:rPr>
        <w:t>強力な</w:t>
      </w:r>
      <w:r>
        <w:rPr>
          <w:color w:val="494949"/>
          <w:spacing w:val="1"/>
          <w:sz w:val="19"/>
        </w:rPr>
        <w:t>成長ドライバーと</w:t>
      </w:r>
      <w:r>
        <w:rPr>
          <w:color w:val="494949"/>
          <w:spacing w:val="4"/>
          <w:sz w:val="19"/>
        </w:rPr>
        <w:t>なっています。</w:t>
      </w:r>
    </w:p>
    <w:p w14:paraId="6D3D2150" w14:textId="1851EACF" w:rsidR="004E1721" w:rsidRPr="001F49B0" w:rsidRDefault="004E1721" w:rsidP="004E1721">
      <w:pPr>
        <w:pStyle w:val="af7"/>
        <w:widowControl w:val="0"/>
        <w:numPr>
          <w:ilvl w:val="0"/>
          <w:numId w:val="3"/>
        </w:numPr>
        <w:tabs>
          <w:tab w:val="left" w:pos="538"/>
        </w:tabs>
        <w:autoSpaceDE w:val="0"/>
        <w:autoSpaceDN w:val="0"/>
        <w:spacing w:after="0" w:line="218" w:lineRule="auto"/>
        <w:ind w:leftChars="0" w:right="261"/>
        <w:rPr>
          <w:rFonts w:ascii="Arial" w:eastAsia="Arial" w:hAnsi="Arial"/>
          <w:color w:val="494949"/>
          <w:sz w:val="19"/>
        </w:rPr>
      </w:pPr>
      <w:r>
        <w:rPr>
          <w:color w:val="494949"/>
          <w:spacing w:val="3"/>
          <w:sz w:val="19"/>
        </w:rPr>
        <w:t>伸び率トップにもかかわらず、</w:t>
      </w:r>
      <w:r w:rsidRPr="004E1721">
        <w:rPr>
          <w:rFonts w:hint="eastAsia"/>
          <w:color w:val="494949"/>
          <w:spacing w:val="3"/>
          <w:sz w:val="19"/>
        </w:rPr>
        <w:t>易</w:t>
      </w:r>
      <w:r w:rsidRPr="004E1721">
        <w:rPr>
          <w:rFonts w:ascii="SimSun" w:eastAsia="SimSun" w:hAnsi="SimSun" w:cs="SimSun" w:hint="eastAsia"/>
          <w:color w:val="494949"/>
          <w:spacing w:val="3"/>
          <w:sz w:val="19"/>
        </w:rPr>
        <w:t>语</w:t>
      </w:r>
      <w:r w:rsidRPr="004E1721">
        <w:rPr>
          <w:rFonts w:ascii="游明朝" w:eastAsia="游明朝" w:hAnsi="游明朝" w:cs="游明朝" w:hint="eastAsia"/>
          <w:color w:val="494949"/>
          <w:spacing w:val="3"/>
          <w:sz w:val="19"/>
        </w:rPr>
        <w:t>⾔</w:t>
      </w:r>
      <w:r>
        <w:rPr>
          <w:color w:val="494949"/>
          <w:spacing w:val="3"/>
          <w:sz w:val="19"/>
        </w:rPr>
        <w:t>の</w:t>
      </w:r>
      <w:r>
        <w:rPr>
          <w:rFonts w:hint="eastAsia"/>
          <w:color w:val="494949"/>
          <w:spacing w:val="3"/>
          <w:sz w:val="19"/>
        </w:rPr>
        <w:t>利用者</w:t>
      </w:r>
      <w:r>
        <w:rPr>
          <w:color w:val="494949"/>
          <w:spacing w:val="3"/>
          <w:sz w:val="19"/>
        </w:rPr>
        <w:t>総数は他の言語に比べて非常に少なく、主流のプログラミング言語にはまだまだ</w:t>
      </w:r>
      <w:r>
        <w:rPr>
          <w:color w:val="494949"/>
          <w:spacing w:val="2"/>
          <w:sz w:val="19"/>
        </w:rPr>
        <w:t>遠く及ばないのが現状です。</w:t>
      </w:r>
    </w:p>
    <w:p w14:paraId="53FC934C" w14:textId="1BAB9CF5" w:rsidR="001F49B0" w:rsidRDefault="001F49B0" w:rsidP="001F49B0">
      <w:pPr>
        <w:widowControl w:val="0"/>
        <w:tabs>
          <w:tab w:val="left" w:pos="538"/>
        </w:tabs>
        <w:autoSpaceDE w:val="0"/>
        <w:autoSpaceDN w:val="0"/>
        <w:spacing w:after="0" w:line="218" w:lineRule="auto"/>
        <w:ind w:right="261"/>
        <w:rPr>
          <w:rFonts w:ascii="Arial" w:hAnsi="Arial"/>
          <w:color w:val="494949"/>
          <w:sz w:val="19"/>
        </w:rPr>
      </w:pPr>
    </w:p>
    <w:p w14:paraId="21B12E62" w14:textId="23102319" w:rsidR="001F49B0" w:rsidRDefault="001F49B0" w:rsidP="001F49B0">
      <w:pPr>
        <w:pStyle w:val="3"/>
      </w:pPr>
      <w:r>
        <w:rPr>
          <w:rFonts w:hint="eastAsia"/>
        </w:rPr>
        <w:t>2</w:t>
      </w:r>
      <w:r>
        <w:t xml:space="preserve">.4 </w:t>
      </w:r>
      <w:r>
        <w:rPr>
          <w:rFonts w:hint="eastAsia"/>
        </w:rPr>
        <w:t>新しく増えた開発領域</w:t>
      </w:r>
    </w:p>
    <w:p w14:paraId="3D1F2C2E" w14:textId="77777777" w:rsidR="001F49B0" w:rsidRDefault="001F49B0" w:rsidP="001F49B0">
      <w:pPr>
        <w:widowControl w:val="0"/>
        <w:tabs>
          <w:tab w:val="left" w:pos="538"/>
        </w:tabs>
        <w:autoSpaceDE w:val="0"/>
        <w:autoSpaceDN w:val="0"/>
        <w:spacing w:after="0" w:line="218" w:lineRule="auto"/>
        <w:ind w:right="261"/>
        <w:rPr>
          <w:rFonts w:ascii="Arial" w:hAnsi="Arial"/>
          <w:color w:val="494949"/>
          <w:sz w:val="19"/>
        </w:rPr>
      </w:pPr>
    </w:p>
    <w:tbl>
      <w:tblPr>
        <w:tblStyle w:val="TableNormal"/>
        <w:tblW w:w="0" w:type="auto"/>
        <w:tblInd w:w="208" w:type="dxa"/>
        <w:tblBorders>
          <w:top w:val="single" w:sz="6" w:space="0" w:color="D5D5D5"/>
          <w:left w:val="single" w:sz="6" w:space="0" w:color="D5D5D5"/>
          <w:bottom w:val="single" w:sz="6" w:space="0" w:color="D5D5D5"/>
          <w:right w:val="single" w:sz="6" w:space="0" w:color="D5D5D5"/>
          <w:insideH w:val="single" w:sz="6" w:space="0" w:color="D5D5D5"/>
          <w:insideV w:val="single" w:sz="6" w:space="0" w:color="D5D5D5"/>
        </w:tblBorders>
        <w:tblLayout w:type="fixed"/>
        <w:tblLook w:val="01E0" w:firstRow="1" w:lastRow="1" w:firstColumn="1" w:lastColumn="1" w:noHBand="0" w:noVBand="0"/>
      </w:tblPr>
      <w:tblGrid>
        <w:gridCol w:w="728"/>
        <w:gridCol w:w="1482"/>
        <w:gridCol w:w="1522"/>
      </w:tblGrid>
      <w:tr w:rsidR="001F49B0" w14:paraId="66CFBA57" w14:textId="77777777" w:rsidTr="00CF7152">
        <w:trPr>
          <w:trHeight w:val="368"/>
        </w:trPr>
        <w:tc>
          <w:tcPr>
            <w:tcW w:w="728" w:type="dxa"/>
          </w:tcPr>
          <w:p w14:paraId="1471F92F" w14:textId="77777777" w:rsidR="001F49B0" w:rsidRDefault="001F49B0" w:rsidP="00CF7152">
            <w:pPr>
              <w:pStyle w:val="TableParagraph"/>
              <w:spacing w:line="349" w:lineRule="exact"/>
              <w:rPr>
                <w:sz w:val="19"/>
              </w:rPr>
            </w:pPr>
            <w:proofErr w:type="spellStart"/>
            <w:r>
              <w:rPr>
                <w:color w:val="494949"/>
                <w:sz w:val="19"/>
              </w:rPr>
              <w:t>序列</w:t>
            </w:r>
            <w:proofErr w:type="spellEnd"/>
          </w:p>
        </w:tc>
        <w:tc>
          <w:tcPr>
            <w:tcW w:w="1482" w:type="dxa"/>
          </w:tcPr>
          <w:p w14:paraId="73714BC0" w14:textId="77777777" w:rsidR="001F49B0" w:rsidRDefault="001F49B0" w:rsidP="00CF7152">
            <w:pPr>
              <w:pStyle w:val="TableParagraph"/>
              <w:spacing w:line="349" w:lineRule="exact"/>
              <w:rPr>
                <w:sz w:val="19"/>
              </w:rPr>
            </w:pPr>
            <w:proofErr w:type="spellStart"/>
            <w:r>
              <w:rPr>
                <w:color w:val="40454A"/>
                <w:sz w:val="19"/>
              </w:rPr>
              <w:t>機能分類</w:t>
            </w:r>
            <w:proofErr w:type="spellEnd"/>
          </w:p>
        </w:tc>
        <w:tc>
          <w:tcPr>
            <w:tcW w:w="1522" w:type="dxa"/>
          </w:tcPr>
          <w:p w14:paraId="5C73F01F" w14:textId="77777777" w:rsidR="001F49B0" w:rsidRDefault="001F49B0" w:rsidP="00CF7152">
            <w:pPr>
              <w:pStyle w:val="TableParagraph"/>
              <w:spacing w:line="349" w:lineRule="exact"/>
              <w:rPr>
                <w:sz w:val="19"/>
              </w:rPr>
            </w:pPr>
          </w:p>
        </w:tc>
      </w:tr>
      <w:tr w:rsidR="001F49B0" w14:paraId="61D3EA46" w14:textId="77777777" w:rsidTr="00CF7152">
        <w:trPr>
          <w:trHeight w:val="368"/>
        </w:trPr>
        <w:tc>
          <w:tcPr>
            <w:tcW w:w="728" w:type="dxa"/>
          </w:tcPr>
          <w:p w14:paraId="4A2C76B8" w14:textId="77777777" w:rsidR="001F49B0" w:rsidRDefault="001F49B0" w:rsidP="00CF7152">
            <w:pPr>
              <w:pStyle w:val="TableParagraph"/>
              <w:spacing w:line="349" w:lineRule="exact"/>
              <w:rPr>
                <w:sz w:val="19"/>
              </w:rPr>
            </w:pPr>
            <w:r>
              <w:rPr>
                <w:color w:val="494949"/>
                <w:w w:val="104"/>
                <w:sz w:val="19"/>
              </w:rPr>
              <w:t>1</w:t>
            </w:r>
          </w:p>
        </w:tc>
        <w:tc>
          <w:tcPr>
            <w:tcW w:w="1482" w:type="dxa"/>
          </w:tcPr>
          <w:p w14:paraId="26D345E4" w14:textId="77777777" w:rsidR="001F49B0" w:rsidRDefault="001F49B0" w:rsidP="00CF7152">
            <w:pPr>
              <w:pStyle w:val="TableParagraph"/>
              <w:spacing w:line="349" w:lineRule="exact"/>
              <w:rPr>
                <w:sz w:val="19"/>
              </w:rPr>
            </w:pPr>
            <w:proofErr w:type="spellStart"/>
            <w:r>
              <w:rPr>
                <w:color w:val="40454A"/>
                <w:sz w:val="19"/>
              </w:rPr>
              <w:t>プログラム開発</w:t>
            </w:r>
            <w:proofErr w:type="spellEnd"/>
          </w:p>
        </w:tc>
        <w:tc>
          <w:tcPr>
            <w:tcW w:w="1522" w:type="dxa"/>
          </w:tcPr>
          <w:p w14:paraId="122CF587" w14:textId="77777777" w:rsidR="001F49B0" w:rsidRDefault="001F49B0" w:rsidP="00CF7152">
            <w:pPr>
              <w:pStyle w:val="TableParagraph"/>
              <w:spacing w:line="349" w:lineRule="exact"/>
              <w:rPr>
                <w:sz w:val="19"/>
              </w:rPr>
            </w:pPr>
            <w:r>
              <w:rPr>
                <w:color w:val="40454A"/>
                <w:w w:val="105"/>
                <w:sz w:val="19"/>
              </w:rPr>
              <w:t>24.29%</w:t>
            </w:r>
          </w:p>
        </w:tc>
      </w:tr>
      <w:tr w:rsidR="001F49B0" w14:paraId="1EDE7974" w14:textId="77777777" w:rsidTr="00CF7152">
        <w:trPr>
          <w:trHeight w:val="368"/>
        </w:trPr>
        <w:tc>
          <w:tcPr>
            <w:tcW w:w="728" w:type="dxa"/>
          </w:tcPr>
          <w:p w14:paraId="19CF5C0B" w14:textId="77777777" w:rsidR="001F49B0" w:rsidRDefault="001F49B0" w:rsidP="00CF7152">
            <w:pPr>
              <w:pStyle w:val="TableParagraph"/>
              <w:spacing w:line="349" w:lineRule="exact"/>
              <w:rPr>
                <w:sz w:val="19"/>
              </w:rPr>
            </w:pPr>
            <w:r>
              <w:rPr>
                <w:color w:val="494949"/>
                <w:w w:val="104"/>
                <w:sz w:val="19"/>
              </w:rPr>
              <w:t>2</w:t>
            </w:r>
          </w:p>
        </w:tc>
        <w:tc>
          <w:tcPr>
            <w:tcW w:w="1482" w:type="dxa"/>
          </w:tcPr>
          <w:p w14:paraId="430AD8F4" w14:textId="77777777" w:rsidR="001F49B0" w:rsidRDefault="001F49B0" w:rsidP="00CF7152">
            <w:pPr>
              <w:pStyle w:val="TableParagraph"/>
              <w:spacing w:line="349" w:lineRule="exact"/>
              <w:rPr>
                <w:sz w:val="19"/>
                <w:lang w:eastAsia="ja-JP"/>
              </w:rPr>
            </w:pPr>
            <w:r>
              <w:rPr>
                <w:color w:val="40454A"/>
                <w:w w:val="105"/>
                <w:sz w:val="19"/>
                <w:lang w:eastAsia="ja-JP"/>
              </w:rPr>
              <w:t>WEBアプリケーション開発</w:t>
            </w:r>
          </w:p>
        </w:tc>
        <w:tc>
          <w:tcPr>
            <w:tcW w:w="1522" w:type="dxa"/>
          </w:tcPr>
          <w:p w14:paraId="1231E302" w14:textId="77777777" w:rsidR="001F49B0" w:rsidRDefault="001F49B0" w:rsidP="00CF7152">
            <w:pPr>
              <w:pStyle w:val="TableParagraph"/>
              <w:spacing w:line="349" w:lineRule="exact"/>
              <w:rPr>
                <w:sz w:val="19"/>
              </w:rPr>
            </w:pPr>
            <w:r>
              <w:rPr>
                <w:color w:val="40454A"/>
                <w:w w:val="105"/>
                <w:sz w:val="19"/>
              </w:rPr>
              <w:t>17.75%</w:t>
            </w:r>
          </w:p>
        </w:tc>
      </w:tr>
      <w:tr w:rsidR="001F49B0" w14:paraId="7D42C938" w14:textId="77777777" w:rsidTr="00CF7152">
        <w:trPr>
          <w:trHeight w:val="368"/>
        </w:trPr>
        <w:tc>
          <w:tcPr>
            <w:tcW w:w="728" w:type="dxa"/>
          </w:tcPr>
          <w:p w14:paraId="57E613AE" w14:textId="77777777" w:rsidR="001F49B0" w:rsidRDefault="001F49B0" w:rsidP="00CF7152">
            <w:pPr>
              <w:pStyle w:val="TableParagraph"/>
              <w:spacing w:line="349" w:lineRule="exact"/>
              <w:rPr>
                <w:sz w:val="19"/>
              </w:rPr>
            </w:pPr>
            <w:r>
              <w:rPr>
                <w:color w:val="494949"/>
                <w:w w:val="104"/>
                <w:sz w:val="19"/>
              </w:rPr>
              <w:t>3</w:t>
            </w:r>
          </w:p>
        </w:tc>
        <w:tc>
          <w:tcPr>
            <w:tcW w:w="1482" w:type="dxa"/>
          </w:tcPr>
          <w:p w14:paraId="308DF16C" w14:textId="77777777" w:rsidR="001F49B0" w:rsidRDefault="001F49B0" w:rsidP="00CF7152">
            <w:pPr>
              <w:pStyle w:val="TableParagraph"/>
              <w:spacing w:line="349" w:lineRule="exact"/>
              <w:rPr>
                <w:sz w:val="19"/>
                <w:lang w:eastAsia="ja-JP"/>
              </w:rPr>
            </w:pPr>
            <w:r>
              <w:rPr>
                <w:color w:val="40454A"/>
                <w:w w:val="105"/>
                <w:sz w:val="19"/>
                <w:lang w:eastAsia="ja-JP"/>
              </w:rPr>
              <w:t>携帯電話/モバイル開発</w:t>
            </w:r>
          </w:p>
        </w:tc>
        <w:tc>
          <w:tcPr>
            <w:tcW w:w="1522" w:type="dxa"/>
          </w:tcPr>
          <w:p w14:paraId="507395B3" w14:textId="77777777" w:rsidR="001F49B0" w:rsidRDefault="001F49B0" w:rsidP="00CF7152">
            <w:pPr>
              <w:pStyle w:val="TableParagraph"/>
              <w:spacing w:line="349" w:lineRule="exact"/>
              <w:rPr>
                <w:sz w:val="19"/>
              </w:rPr>
            </w:pPr>
            <w:r>
              <w:rPr>
                <w:color w:val="40454A"/>
                <w:w w:val="105"/>
                <w:sz w:val="19"/>
              </w:rPr>
              <w:t>10.15%</w:t>
            </w:r>
          </w:p>
        </w:tc>
      </w:tr>
      <w:tr w:rsidR="001F49B0" w14:paraId="247E8A10" w14:textId="77777777" w:rsidTr="00CF7152">
        <w:trPr>
          <w:trHeight w:val="368"/>
        </w:trPr>
        <w:tc>
          <w:tcPr>
            <w:tcW w:w="728" w:type="dxa"/>
          </w:tcPr>
          <w:p w14:paraId="062E5758" w14:textId="77777777" w:rsidR="001F49B0" w:rsidRDefault="001F49B0" w:rsidP="00CF7152">
            <w:pPr>
              <w:pStyle w:val="TableParagraph"/>
              <w:spacing w:line="349" w:lineRule="exact"/>
              <w:rPr>
                <w:sz w:val="19"/>
              </w:rPr>
            </w:pPr>
            <w:r>
              <w:rPr>
                <w:color w:val="494949"/>
                <w:w w:val="104"/>
                <w:sz w:val="19"/>
              </w:rPr>
              <w:t>4</w:t>
            </w:r>
          </w:p>
        </w:tc>
        <w:tc>
          <w:tcPr>
            <w:tcW w:w="1482" w:type="dxa"/>
          </w:tcPr>
          <w:p w14:paraId="3AD970F5" w14:textId="77777777" w:rsidR="001F49B0" w:rsidRDefault="001F49B0" w:rsidP="00CF7152">
            <w:pPr>
              <w:pStyle w:val="TableParagraph"/>
              <w:spacing w:line="349" w:lineRule="exact"/>
              <w:rPr>
                <w:sz w:val="19"/>
                <w:lang w:eastAsia="ja-JP"/>
              </w:rPr>
            </w:pPr>
            <w:r>
              <w:rPr>
                <w:color w:val="40454A"/>
                <w:sz w:val="19"/>
                <w:lang w:eastAsia="ja-JP"/>
              </w:rPr>
              <w:t>ウェブサイト構築システム</w:t>
            </w:r>
          </w:p>
        </w:tc>
        <w:tc>
          <w:tcPr>
            <w:tcW w:w="1522" w:type="dxa"/>
          </w:tcPr>
          <w:p w14:paraId="42CF445D" w14:textId="77777777" w:rsidR="001F49B0" w:rsidRDefault="001F49B0" w:rsidP="00CF7152">
            <w:pPr>
              <w:pStyle w:val="TableParagraph"/>
              <w:spacing w:line="349" w:lineRule="exact"/>
              <w:rPr>
                <w:sz w:val="19"/>
              </w:rPr>
            </w:pPr>
            <w:r>
              <w:rPr>
                <w:color w:val="40454A"/>
                <w:w w:val="105"/>
                <w:sz w:val="19"/>
              </w:rPr>
              <w:t>6.36%</w:t>
            </w:r>
          </w:p>
        </w:tc>
      </w:tr>
      <w:tr w:rsidR="001F49B0" w14:paraId="206FE594" w14:textId="77777777" w:rsidTr="00CF7152">
        <w:trPr>
          <w:trHeight w:val="368"/>
        </w:trPr>
        <w:tc>
          <w:tcPr>
            <w:tcW w:w="728" w:type="dxa"/>
          </w:tcPr>
          <w:p w14:paraId="25835F55" w14:textId="77777777" w:rsidR="001F49B0" w:rsidRDefault="001F49B0" w:rsidP="00CF7152">
            <w:pPr>
              <w:pStyle w:val="TableParagraph"/>
              <w:spacing w:line="349" w:lineRule="exact"/>
              <w:rPr>
                <w:sz w:val="19"/>
              </w:rPr>
            </w:pPr>
            <w:r>
              <w:rPr>
                <w:color w:val="494949"/>
                <w:w w:val="104"/>
                <w:sz w:val="19"/>
              </w:rPr>
              <w:t>5</w:t>
            </w:r>
          </w:p>
        </w:tc>
        <w:tc>
          <w:tcPr>
            <w:tcW w:w="1482" w:type="dxa"/>
          </w:tcPr>
          <w:p w14:paraId="3BECF959" w14:textId="77777777" w:rsidR="001F49B0" w:rsidRDefault="001F49B0" w:rsidP="00CF7152">
            <w:pPr>
              <w:pStyle w:val="TableParagraph"/>
              <w:spacing w:line="349" w:lineRule="exact"/>
              <w:rPr>
                <w:sz w:val="19"/>
              </w:rPr>
            </w:pPr>
            <w:r>
              <w:rPr>
                <w:rFonts w:asciiTheme="minorEastAsia" w:eastAsiaTheme="minorEastAsia" w:hAnsiTheme="minorEastAsia" w:hint="eastAsia"/>
                <w:color w:val="40454A"/>
                <w:sz w:val="19"/>
                <w:lang w:eastAsia="ja-JP"/>
              </w:rPr>
              <w:t>ツール開発</w:t>
            </w:r>
          </w:p>
        </w:tc>
        <w:tc>
          <w:tcPr>
            <w:tcW w:w="1522" w:type="dxa"/>
          </w:tcPr>
          <w:p w14:paraId="0D26B163" w14:textId="77777777" w:rsidR="001F49B0" w:rsidRDefault="001F49B0" w:rsidP="00CF7152">
            <w:pPr>
              <w:pStyle w:val="TableParagraph"/>
              <w:spacing w:line="349" w:lineRule="exact"/>
              <w:rPr>
                <w:sz w:val="19"/>
              </w:rPr>
            </w:pPr>
            <w:r>
              <w:rPr>
                <w:color w:val="40454A"/>
                <w:w w:val="105"/>
                <w:sz w:val="19"/>
              </w:rPr>
              <w:t>5.58%</w:t>
            </w:r>
          </w:p>
        </w:tc>
      </w:tr>
    </w:tbl>
    <w:p w14:paraId="14D443F5" w14:textId="511BE602" w:rsidR="004E1721" w:rsidRDefault="00B34C5B" w:rsidP="00844DA2">
      <w:r>
        <w:rPr>
          <w:noProof/>
        </w:rPr>
        <w:drawing>
          <wp:inline distT="0" distB="0" distL="0" distR="0" wp14:anchorId="68705873" wp14:editId="3275776E">
            <wp:extent cx="4486910" cy="2578735"/>
            <wp:effectExtent l="0" t="0" r="889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910" cy="2578735"/>
                    </a:xfrm>
                    <a:prstGeom prst="rect">
                      <a:avLst/>
                    </a:prstGeom>
                    <a:noFill/>
                    <a:ln>
                      <a:noFill/>
                    </a:ln>
                  </pic:spPr>
                </pic:pic>
              </a:graphicData>
            </a:graphic>
          </wp:inline>
        </w:drawing>
      </w:r>
    </w:p>
    <w:p w14:paraId="48178C8F" w14:textId="446BC558" w:rsidR="00B02C0C" w:rsidRDefault="00AF5DF7" w:rsidP="00B02C0C">
      <w:pPr>
        <w:pStyle w:val="af5"/>
        <w:spacing w:before="57" w:line="218" w:lineRule="auto"/>
        <w:ind w:left="193" w:right="208"/>
        <w:rPr>
          <w:rFonts w:eastAsiaTheme="minorEastAsia"/>
          <w:color w:val="494949"/>
          <w:lang w:eastAsia="ja-JP"/>
        </w:rPr>
      </w:pPr>
      <w:r>
        <w:rPr>
          <w:noProof/>
        </w:rPr>
        <mc:AlternateContent>
          <mc:Choice Requires="wps">
            <w:drawing>
              <wp:anchor distT="0" distB="0" distL="114300" distR="114300" simplePos="0" relativeHeight="251681792" behindDoc="0" locked="0" layoutInCell="1" allowOverlap="1" wp14:anchorId="586F4273" wp14:editId="1A72FB38">
                <wp:simplePos x="0" y="0"/>
                <wp:positionH relativeFrom="page">
                  <wp:posOffset>2227580</wp:posOffset>
                </wp:positionH>
                <wp:positionV relativeFrom="page">
                  <wp:posOffset>10239375</wp:posOffset>
                </wp:positionV>
                <wp:extent cx="0" cy="92075"/>
                <wp:effectExtent l="0" t="0" r="0" b="0"/>
                <wp:wrapNone/>
                <wp:docPr id="78" name="直線コネクタ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FAD97" id="直線コネクタ 78"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5.4pt,806.25pt" to="175.4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3F5520DA" wp14:editId="3113F61C">
                <wp:simplePos x="0" y="0"/>
                <wp:positionH relativeFrom="page">
                  <wp:posOffset>1193800</wp:posOffset>
                </wp:positionH>
                <wp:positionV relativeFrom="page">
                  <wp:posOffset>10239375</wp:posOffset>
                </wp:positionV>
                <wp:extent cx="0" cy="92075"/>
                <wp:effectExtent l="0" t="0" r="0" b="0"/>
                <wp:wrapNone/>
                <wp:docPr id="77" name="直線コネクタ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F3C98" id="直線コネクタ 77"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pt,806.25pt" to="94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" strokecolor="#d5d5d5" strokeweight=".23344mm">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3FDA1453" wp14:editId="4E185136">
                <wp:simplePos x="0" y="0"/>
                <wp:positionH relativeFrom="page">
                  <wp:posOffset>3261360</wp:posOffset>
                </wp:positionH>
                <wp:positionV relativeFrom="page">
                  <wp:posOffset>10239375</wp:posOffset>
                </wp:positionV>
                <wp:extent cx="0" cy="92075"/>
                <wp:effectExtent l="0" t="0" r="0" b="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D5E61" id="直線コネクタ 76"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6.8pt,806.25pt" to="256.8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2C4A98C8" wp14:editId="688BAB7A">
                <wp:simplePos x="0" y="0"/>
                <wp:positionH relativeFrom="page">
                  <wp:posOffset>4295140</wp:posOffset>
                </wp:positionH>
                <wp:positionV relativeFrom="page">
                  <wp:posOffset>10239375</wp:posOffset>
                </wp:positionV>
                <wp:extent cx="0" cy="92075"/>
                <wp:effectExtent l="0" t="0" r="0" b="0"/>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20CD9" id="直線コネクタ 75"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8.2pt,806.25pt" to="338.2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4D40853" wp14:editId="2C98363C">
                <wp:simplePos x="0" y="0"/>
                <wp:positionH relativeFrom="page">
                  <wp:posOffset>5328920</wp:posOffset>
                </wp:positionH>
                <wp:positionV relativeFrom="page">
                  <wp:posOffset>10239375</wp:posOffset>
                </wp:positionV>
                <wp:extent cx="0" cy="92075"/>
                <wp:effectExtent l="0" t="0" r="0" b="0"/>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06B5F" id="直線コネクタ 7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9.6pt,806.25pt" to="419.6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15501F90" wp14:editId="64E17E28">
                <wp:simplePos x="0" y="0"/>
                <wp:positionH relativeFrom="page">
                  <wp:posOffset>6362700</wp:posOffset>
                </wp:positionH>
                <wp:positionV relativeFrom="page">
                  <wp:posOffset>10239375</wp:posOffset>
                </wp:positionV>
                <wp:extent cx="0" cy="92075"/>
                <wp:effectExtent l="0" t="0" r="0" b="0"/>
                <wp:wrapNone/>
                <wp:docPr id="72" name="直線コネクタ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B0035" id="直線コネクタ 72"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01pt,806.25pt" to="501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" strokecolor="#d5d5d5" strokeweight=".23344mm">
                <w10:wrap anchorx="page" anchory="page"/>
              </v:line>
            </w:pict>
          </mc:Fallback>
        </mc:AlternateContent>
      </w:r>
      <w:r>
        <w:rPr>
          <w:color w:val="494949"/>
          <w:lang w:eastAsia="ja-JP"/>
        </w:rPr>
        <w:t>プログラミングとWebアプリケーション開発が上位2位をキープし、携帯電話/モバイル開発のオープンソースプロジェクトは昨年より1つ順位を上げて3位となりました。 一般的な言語の傾向」で分析したように、流行の影響とクロスプラットフォーム開発の流れにより、モバイル開発が再び脚光を浴びるようになってきました。</w:t>
      </w:r>
    </w:p>
    <w:p w14:paraId="757E93FD" w14:textId="140034A5" w:rsidR="00B02C0C" w:rsidRDefault="00B02C0C" w:rsidP="00B02C0C">
      <w:pPr>
        <w:pStyle w:val="af5"/>
        <w:spacing w:before="57" w:line="218" w:lineRule="auto"/>
        <w:ind w:left="193" w:right="208"/>
        <w:rPr>
          <w:rFonts w:eastAsiaTheme="minorEastAsia"/>
          <w:color w:val="494949"/>
          <w:lang w:eastAsia="ja-JP"/>
        </w:rPr>
      </w:pPr>
    </w:p>
    <w:p w14:paraId="66F0486C" w14:textId="4CF04F58" w:rsidR="00B02C0C" w:rsidRDefault="00B02C0C" w:rsidP="00B02C0C">
      <w:pPr>
        <w:pStyle w:val="3"/>
      </w:pPr>
      <w:r>
        <w:t xml:space="preserve">2.5 </w:t>
      </w:r>
      <w:proofErr w:type="spellStart"/>
      <w:r>
        <w:rPr>
          <w:rFonts w:hint="eastAsia"/>
        </w:rPr>
        <w:t>Gitee</w:t>
      </w:r>
      <w:proofErr w:type="spellEnd"/>
      <w:r>
        <w:rPr>
          <w:rFonts w:hint="eastAsia"/>
        </w:rPr>
        <w:t>上でS</w:t>
      </w:r>
      <w:r>
        <w:t>tar</w:t>
      </w:r>
      <w:r>
        <w:rPr>
          <w:rFonts w:hint="eastAsia"/>
        </w:rPr>
        <w:t>の増えたプロジェクト</w:t>
      </w:r>
    </w:p>
    <w:p w14:paraId="3A20B89D" w14:textId="0D677523" w:rsidR="00B02C0C" w:rsidRDefault="00B02C0C" w:rsidP="00B02C0C">
      <w:r>
        <w:rPr>
          <w:noProof/>
        </w:rPr>
        <w:drawing>
          <wp:inline distT="0" distB="0" distL="0" distR="0" wp14:anchorId="7AE79F95" wp14:editId="2E621B27">
            <wp:extent cx="5890895" cy="499935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895" cy="4999355"/>
                    </a:xfrm>
                    <a:prstGeom prst="rect">
                      <a:avLst/>
                    </a:prstGeom>
                    <a:noFill/>
                    <a:ln>
                      <a:noFill/>
                    </a:ln>
                  </pic:spPr>
                </pic:pic>
              </a:graphicData>
            </a:graphic>
          </wp:inline>
        </w:drawing>
      </w:r>
    </w:p>
    <w:p w14:paraId="55056BEC" w14:textId="6F50A433" w:rsidR="00A31CA8" w:rsidRDefault="003D5894" w:rsidP="003D5894">
      <w:pPr>
        <w:pStyle w:val="af5"/>
        <w:rPr>
          <w:lang w:eastAsia="ja-JP"/>
        </w:rPr>
      </w:pPr>
      <w:r>
        <w:rPr>
          <w:lang w:eastAsia="ja-JP"/>
        </w:rPr>
        <w:t>表の5つのプロジェクトは、2019年後半に新しくなった</w:t>
      </w:r>
      <w:proofErr w:type="spellStart"/>
      <w:r>
        <w:rPr>
          <w:lang w:eastAsia="ja-JP"/>
        </w:rPr>
        <w:t>asyncTool</w:t>
      </w:r>
      <w:proofErr w:type="spellEnd"/>
      <w:r>
        <w:rPr>
          <w:lang w:eastAsia="ja-JP"/>
        </w:rPr>
        <w:t>を除いて、すべて2020年3月～4月に</w:t>
      </w:r>
      <w:r>
        <w:rPr>
          <w:rFonts w:hint="eastAsia"/>
          <w:lang w:eastAsia="ja-JP"/>
        </w:rPr>
        <w:t>公開されています</w:t>
      </w:r>
      <w:r>
        <w:rPr>
          <w:lang w:eastAsia="ja-JP"/>
        </w:rPr>
        <w:t>。ゼロからスタートしたオープンソースプロジェクトが3四半期で高い注目を集めたのは、オープンソースの作者が技術的なスキルを向上させ、より多くの良いプロジェクトが前面に出てきているという事実の一部を反映したものであり、中国ではより多くの開発者がオープンソースに注目し、良い新しいプロジェクトを認めようとしているという事実の一部を反映したものでもある。</w:t>
      </w:r>
    </w:p>
    <w:p w14:paraId="3B080BF4" w14:textId="4113E6A2" w:rsidR="00A31CA8" w:rsidRDefault="00EE66AD" w:rsidP="00B02C0C">
      <w:r>
        <w:rPr>
          <w:rFonts w:hint="eastAsia"/>
        </w:rPr>
        <w:t>2</w:t>
      </w:r>
      <w:r>
        <w:t xml:space="preserve">.6 </w:t>
      </w:r>
      <w:proofErr w:type="spellStart"/>
      <w:r w:rsidR="00DA0999">
        <w:rPr>
          <w:rFonts w:hint="eastAsia"/>
        </w:rPr>
        <w:t>S</w:t>
      </w:r>
      <w:r w:rsidR="00DA0999">
        <w:t>ponsord</w:t>
      </w:r>
      <w:proofErr w:type="spellEnd"/>
      <w:r>
        <w:rPr>
          <w:rFonts w:hint="eastAsia"/>
        </w:rPr>
        <w:t>の多いプロジェクト</w:t>
      </w:r>
    </w:p>
    <w:p w14:paraId="56D0653F" w14:textId="2BD7E1AD" w:rsidR="00EE66AD" w:rsidRDefault="00EE66AD" w:rsidP="00B02C0C">
      <w:r w:rsidRPr="00EE66AD">
        <w:rPr>
          <w:noProof/>
        </w:rPr>
        <w:drawing>
          <wp:inline distT="0" distB="0" distL="0" distR="0" wp14:anchorId="6B9D539C" wp14:editId="4EAA3140">
            <wp:extent cx="5400040" cy="2510155"/>
            <wp:effectExtent l="0" t="0" r="0" b="444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10155"/>
                    </a:xfrm>
                    <a:prstGeom prst="rect">
                      <a:avLst/>
                    </a:prstGeom>
                  </pic:spPr>
                </pic:pic>
              </a:graphicData>
            </a:graphic>
          </wp:inline>
        </w:drawing>
      </w:r>
    </w:p>
    <w:p w14:paraId="13F98018" w14:textId="43F3D8D6" w:rsidR="00207B87" w:rsidRDefault="00207B87" w:rsidP="00B02C0C">
      <w:r w:rsidRPr="00207B87">
        <w:rPr>
          <w:noProof/>
        </w:rPr>
        <w:drawing>
          <wp:inline distT="0" distB="0" distL="0" distR="0" wp14:anchorId="0CDC8D9A" wp14:editId="6CB759BA">
            <wp:extent cx="5400040" cy="433705"/>
            <wp:effectExtent l="0" t="0" r="0" b="444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33705"/>
                    </a:xfrm>
                    <a:prstGeom prst="rect">
                      <a:avLst/>
                    </a:prstGeom>
                  </pic:spPr>
                </pic:pic>
              </a:graphicData>
            </a:graphic>
          </wp:inline>
        </w:drawing>
      </w:r>
    </w:p>
    <w:p w14:paraId="1BA1DA90" w14:textId="5F51A7FC" w:rsidR="00DA0999" w:rsidRDefault="00DA0999" w:rsidP="00DA0999">
      <w:pPr>
        <w:pStyle w:val="af5"/>
        <w:rPr>
          <w:lang w:eastAsia="ja-JP"/>
        </w:rPr>
      </w:pPr>
      <w:r>
        <w:rPr>
          <w:lang w:eastAsia="ja-JP"/>
        </w:rPr>
        <w:t>2020年にはオープンソースプロジェクト</w:t>
      </w:r>
      <w:r>
        <w:rPr>
          <w:rFonts w:asciiTheme="minorEastAsia" w:eastAsiaTheme="minorEastAsia" w:hAnsiTheme="minorEastAsia" w:hint="eastAsia"/>
          <w:lang w:eastAsia="ja-JP"/>
        </w:rPr>
        <w:t>に</w:t>
      </w:r>
      <w:r>
        <w:rPr>
          <w:lang w:eastAsia="ja-JP"/>
        </w:rPr>
        <w:t>「</w:t>
      </w:r>
      <w:r>
        <w:rPr>
          <w:rFonts w:eastAsiaTheme="minorEastAsia" w:hint="eastAsia"/>
          <w:lang w:eastAsia="ja-JP"/>
        </w:rPr>
        <w:t>S</w:t>
      </w:r>
      <w:r>
        <w:rPr>
          <w:rFonts w:eastAsiaTheme="minorEastAsia"/>
          <w:lang w:eastAsia="ja-JP"/>
        </w:rPr>
        <w:t>ponsors</w:t>
      </w:r>
      <w:r>
        <w:rPr>
          <w:lang w:eastAsia="ja-JP"/>
        </w:rPr>
        <w:t>」することで支持を示す開発者が増えており、表を見ると6つのプロジェクトのうち5つがバックエンド管理フレームワークのプロジェクトとなっています。このタイプのバックエンド管理フレームワークは、エンタープライズユーザーに適しています。</w:t>
      </w:r>
    </w:p>
    <w:p w14:paraId="7CD265C0" w14:textId="5AA66708" w:rsidR="00DA0999" w:rsidRDefault="00DA0999" w:rsidP="00DA0999">
      <w:pPr>
        <w:pStyle w:val="af5"/>
        <w:rPr>
          <w:lang w:eastAsia="ja-JP"/>
        </w:rPr>
      </w:pPr>
      <w:r>
        <w:rPr>
          <w:rFonts w:hint="eastAsia"/>
          <w:lang w:eastAsia="ja-JP"/>
        </w:rPr>
        <w:t>このように、より優れたバックエンド開発フレームワークを使用して急成長している企業は、オープンソースプロジェクトに感謝の意を示すことで、「オープンソースから利益を得て、オープンソースに還元する」という好循環を生み出しています。</w:t>
      </w:r>
    </w:p>
    <w:p w14:paraId="3CCB7ABE" w14:textId="6530A6E2" w:rsidR="00DA0999" w:rsidRDefault="00DA0999" w:rsidP="00DA0999">
      <w:pPr>
        <w:pStyle w:val="af5"/>
        <w:rPr>
          <w:lang w:eastAsia="ja-JP"/>
        </w:rPr>
      </w:pPr>
    </w:p>
    <w:p w14:paraId="167F2078" w14:textId="19CBFA59" w:rsidR="00DA0999" w:rsidRDefault="006A16F5" w:rsidP="006A16F5">
      <w:pPr>
        <w:pStyle w:val="3"/>
      </w:pPr>
      <w:r>
        <w:rPr>
          <w:rFonts w:hint="eastAsia"/>
        </w:rPr>
        <w:t>2</w:t>
      </w:r>
      <w:r>
        <w:t>.7 GVP(</w:t>
      </w:r>
      <w:proofErr w:type="spellStart"/>
      <w:r>
        <w:t>Gitee</w:t>
      </w:r>
      <w:proofErr w:type="spellEnd"/>
      <w:r>
        <w:t xml:space="preserve"> Valuable Project) </w:t>
      </w:r>
      <w:proofErr w:type="spellStart"/>
      <w:r>
        <w:t>Gitee</w:t>
      </w:r>
      <w:proofErr w:type="spellEnd"/>
      <w:r>
        <w:rPr>
          <w:rFonts w:hint="eastAsia"/>
        </w:rPr>
        <w:t>指数</w:t>
      </w:r>
    </w:p>
    <w:p w14:paraId="669F56DA" w14:textId="77777777" w:rsidR="006A16F5" w:rsidRPr="006A16F5" w:rsidRDefault="006A16F5" w:rsidP="006A16F5">
      <w:pPr>
        <w:pStyle w:val="af5"/>
      </w:pPr>
      <w:proofErr w:type="spellStart"/>
      <w:r w:rsidRPr="006A16F5">
        <w:t>GVP（Gitee</w:t>
      </w:r>
      <w:proofErr w:type="spellEnd"/>
      <w:r w:rsidRPr="006A16F5">
        <w:t xml:space="preserve"> Most Valuable Project） - </w:t>
      </w:r>
      <w:proofErr w:type="spellStart"/>
      <w:r w:rsidRPr="006A16F5">
        <w:t>Gitee</w:t>
      </w:r>
      <w:proofErr w:type="spellEnd"/>
      <w:r w:rsidRPr="006A16F5">
        <w:t xml:space="preserve"> Most Valuable Projectは、厳選されたオープンソースプロジェクトを展示するプラットフォームで、2020年末時点で312のプロジェクトがあり、そのうち101のプロジェクトが2020年のGVPに選ばれています。</w:t>
      </w:r>
    </w:p>
    <w:p w14:paraId="09D3D7CB" w14:textId="77777777" w:rsidR="006A16F5" w:rsidRPr="006A16F5" w:rsidRDefault="006A16F5" w:rsidP="006A16F5">
      <w:pPr>
        <w:pStyle w:val="af5"/>
      </w:pPr>
    </w:p>
    <w:p w14:paraId="1F0A3E1F" w14:textId="791E5EC7" w:rsidR="006A16F5" w:rsidRDefault="006A16F5" w:rsidP="006A16F5">
      <w:pPr>
        <w:pStyle w:val="af5"/>
        <w:rPr>
          <w:rFonts w:eastAsiaTheme="minorEastAsia"/>
          <w:lang w:eastAsia="ja-JP"/>
        </w:rPr>
      </w:pPr>
      <w:r w:rsidRPr="006A16F5">
        <w:rPr>
          <w:lang w:eastAsia="ja-JP"/>
        </w:rPr>
        <w:t>これらのプロジェクトのパフォーマンスは、</w:t>
      </w:r>
      <w:r>
        <w:rPr>
          <w:rFonts w:eastAsiaTheme="minorEastAsia" w:hint="eastAsia"/>
          <w:lang w:eastAsia="ja-JP"/>
        </w:rPr>
        <w:t>この国で</w:t>
      </w:r>
      <w:r w:rsidRPr="006A16F5">
        <w:rPr>
          <w:lang w:eastAsia="ja-JP"/>
        </w:rPr>
        <w:t>最も優れたオープンソースプロジェクトをある程度示しており、</w:t>
      </w:r>
      <w:proofErr w:type="spellStart"/>
      <w:r w:rsidRPr="006A16F5">
        <w:rPr>
          <w:lang w:eastAsia="ja-JP"/>
        </w:rPr>
        <w:t>Gitee</w:t>
      </w:r>
      <w:proofErr w:type="spellEnd"/>
      <w:r w:rsidRPr="006A16F5">
        <w:rPr>
          <w:lang w:eastAsia="ja-JP"/>
        </w:rPr>
        <w:t>インデックスを使って分析してみました。</w:t>
      </w:r>
    </w:p>
    <w:p w14:paraId="351C1A8F" w14:textId="362629BF" w:rsidR="006A16F5" w:rsidRPr="007F38BE" w:rsidRDefault="006A16F5" w:rsidP="007F38BE">
      <w:pPr>
        <w:pStyle w:val="af5"/>
        <w:ind w:leftChars="200" w:left="440"/>
        <w:rPr>
          <w:lang w:eastAsia="ja-JP"/>
        </w:rPr>
      </w:pPr>
      <w:r w:rsidRPr="007F38BE">
        <w:rPr>
          <w:noProof/>
        </w:rPr>
        <mc:AlternateContent>
          <mc:Choice Requires="wps">
            <w:drawing>
              <wp:anchor distT="0" distB="0" distL="114300" distR="114300" simplePos="0" relativeHeight="251688960" behindDoc="0" locked="0" layoutInCell="1" allowOverlap="1" wp14:anchorId="7C6B229F" wp14:editId="01B74224">
                <wp:simplePos x="0" y="0"/>
                <wp:positionH relativeFrom="page">
                  <wp:posOffset>1210945</wp:posOffset>
                </wp:positionH>
                <wp:positionV relativeFrom="paragraph">
                  <wp:posOffset>1905</wp:posOffset>
                </wp:positionV>
                <wp:extent cx="1270" cy="1614170"/>
                <wp:effectExtent l="0" t="0" r="0" b="0"/>
                <wp:wrapNone/>
                <wp:docPr id="83" name="フリーフォーム: 図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614170"/>
                        </a:xfrm>
                        <a:custGeom>
                          <a:avLst/>
                          <a:gdLst>
                            <a:gd name="T0" fmla="+- 0 3 3"/>
                            <a:gd name="T1" fmla="*/ 3 h 2542"/>
                            <a:gd name="T2" fmla="+- 0 956 3"/>
                            <a:gd name="T3" fmla="*/ 956 h 2542"/>
                            <a:gd name="T4" fmla="+- 0 956 3"/>
                            <a:gd name="T5" fmla="*/ 956 h 2542"/>
                            <a:gd name="T6" fmla="+- 0 1274 3"/>
                            <a:gd name="T7" fmla="*/ 1274 h 2542"/>
                            <a:gd name="T8" fmla="+- 0 1274 3"/>
                            <a:gd name="T9" fmla="*/ 1274 h 2542"/>
                            <a:gd name="T10" fmla="+- 0 1591 3"/>
                            <a:gd name="T11" fmla="*/ 1591 h 2542"/>
                            <a:gd name="T12" fmla="+- 0 1591 3"/>
                            <a:gd name="T13" fmla="*/ 1591 h 2542"/>
                            <a:gd name="T14" fmla="+- 0 1909 3"/>
                            <a:gd name="T15" fmla="*/ 1909 h 2542"/>
                            <a:gd name="T16" fmla="+- 0 1909 3"/>
                            <a:gd name="T17" fmla="*/ 1909 h 2542"/>
                            <a:gd name="T18" fmla="+- 0 2227 3"/>
                            <a:gd name="T19" fmla="*/ 2227 h 2542"/>
                            <a:gd name="T20" fmla="+- 0 2227 3"/>
                            <a:gd name="T21" fmla="*/ 2227 h 2542"/>
                            <a:gd name="T22" fmla="+- 0 2544 3"/>
                            <a:gd name="T23" fmla="*/ 2544 h 2542"/>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542">
                              <a:moveTo>
                                <a:pt x="0" y="0"/>
                              </a:moveTo>
                              <a:lnTo>
                                <a:pt x="0" y="953"/>
                              </a:lnTo>
                              <a:moveTo>
                                <a:pt x="0" y="953"/>
                              </a:moveTo>
                              <a:lnTo>
                                <a:pt x="0" y="1271"/>
                              </a:lnTo>
                              <a:moveTo>
                                <a:pt x="0" y="1271"/>
                              </a:moveTo>
                              <a:lnTo>
                                <a:pt x="0" y="1588"/>
                              </a:lnTo>
                              <a:moveTo>
                                <a:pt x="0" y="1588"/>
                              </a:moveTo>
                              <a:lnTo>
                                <a:pt x="0" y="1906"/>
                              </a:lnTo>
                              <a:moveTo>
                                <a:pt x="0" y="1906"/>
                              </a:moveTo>
                              <a:lnTo>
                                <a:pt x="0" y="2224"/>
                              </a:lnTo>
                              <a:moveTo>
                                <a:pt x="0" y="2224"/>
                              </a:moveTo>
                              <a:lnTo>
                                <a:pt x="0" y="2541"/>
                              </a:lnTo>
                            </a:path>
                          </a:pathLst>
                        </a:custGeom>
                        <a:noFill/>
                        <a:ln w="42023">
                          <a:solidFill>
                            <a:srgbClr val="F0F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68D31" id="フリーフォーム: 図形 83" o:spid="_x0000_s1026" style="position:absolute;left:0;text-align:left;margin-left:95.35pt;margin-top:.15pt;width:.1pt;height:127.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" path="m,l,953t,l,1271t,l,1588t,l,1906t,l,2224t,l,2541e" filled="f" strokecolor="#f0f0f0" strokeweight="1.1673mm">
                <v:path arrowok="t" o:connecttype="custom" o:connectlocs="0,1905;0,607060;0,607060;0,808990;0,808990;0,1010285;0,1010285;0,1212215;0,1212215;0,1414145;0,1414145;0,1615440" o:connectangles="0,0,0,0,0,0,0,0,0,0,0,0"/>
                <w10:wrap anchorx="page"/>
              </v:shape>
            </w:pict>
          </mc:Fallback>
        </mc:AlternateContent>
      </w:r>
      <w:proofErr w:type="spellStart"/>
      <w:r w:rsidRPr="007F38BE">
        <w:rPr>
          <w:lang w:eastAsia="ja-JP"/>
        </w:rPr>
        <w:t>Gitee</w:t>
      </w:r>
      <w:proofErr w:type="spellEnd"/>
      <w:r w:rsidRPr="007F38BE">
        <w:rPr>
          <w:lang w:eastAsia="ja-JP"/>
        </w:rPr>
        <w:t xml:space="preserve"> Indexは2018年末に導入された機能で、オープンソースプロジェクトを「コードアクティビティ」「コミュニティ活動」「チームの健全性」「トレンド」「影響力」の5つの側面で分析し、オープンソースプロジェクトの各側面の総合的な指標を視覚的な数値として提示します。</w:t>
      </w:r>
    </w:p>
    <w:p w14:paraId="1233AFE7" w14:textId="77777777" w:rsidR="006A16F5" w:rsidRPr="007F38BE" w:rsidRDefault="006A16F5" w:rsidP="007F38BE">
      <w:pPr>
        <w:pStyle w:val="af5"/>
        <w:ind w:leftChars="200" w:left="440"/>
        <w:rPr>
          <w:lang w:eastAsia="ja-JP"/>
        </w:rPr>
      </w:pPr>
      <w:r w:rsidRPr="007F38BE">
        <w:rPr>
          <w:lang w:eastAsia="ja-JP"/>
        </w:rPr>
        <w:t>コードアクティビティ：コードコミットの頻度との相関性</w:t>
      </w:r>
    </w:p>
    <w:p w14:paraId="63EFDD20" w14:textId="20D9E542" w:rsidR="006A16F5" w:rsidRPr="007F38BE" w:rsidRDefault="006A16F5" w:rsidP="007F38BE">
      <w:pPr>
        <w:pStyle w:val="af5"/>
        <w:ind w:leftChars="200" w:left="440"/>
        <w:rPr>
          <w:lang w:eastAsia="ja-JP"/>
        </w:rPr>
      </w:pPr>
      <w:r w:rsidRPr="007F38BE">
        <w:rPr>
          <w:lang w:eastAsia="ja-JP"/>
        </w:rPr>
        <w:t>コミュニティ活動：プロジェクトとユーザーとの間の課題と相互作用に関するものチームの健全性：チームメンバーの数と安定性に関するもの</w:t>
      </w:r>
    </w:p>
    <w:p w14:paraId="0402F4E9" w14:textId="18A3472C" w:rsidR="006A16F5" w:rsidRPr="007F38BE" w:rsidRDefault="006A16F5" w:rsidP="007F38BE">
      <w:pPr>
        <w:pStyle w:val="af5"/>
        <w:ind w:leftChars="200" w:left="440"/>
        <w:rPr>
          <w:lang w:eastAsia="ja-JP"/>
        </w:rPr>
      </w:pPr>
      <w:r w:rsidRPr="007F38BE">
        <w:rPr>
          <w:lang w:eastAsia="ja-JP"/>
        </w:rPr>
        <w:t>流れの傾向：</w:t>
      </w:r>
      <w:r w:rsidR="007F38BE">
        <w:rPr>
          <w:rFonts w:asciiTheme="minorEastAsia" w:eastAsiaTheme="minorEastAsia" w:hAnsiTheme="minorEastAsia" w:hint="eastAsia"/>
          <w:lang w:eastAsia="ja-JP"/>
        </w:rPr>
        <w:t>注目度が上がっているかどうか</w:t>
      </w:r>
    </w:p>
    <w:p w14:paraId="007A51C9" w14:textId="1873241A" w:rsidR="006A16F5" w:rsidRPr="007F38BE" w:rsidRDefault="006A16F5" w:rsidP="007F38BE">
      <w:pPr>
        <w:pStyle w:val="af5"/>
        <w:ind w:leftChars="200" w:left="440"/>
        <w:rPr>
          <w:lang w:eastAsia="ja-JP"/>
        </w:rPr>
      </w:pPr>
      <w:r w:rsidRPr="007F38BE">
        <w:rPr>
          <w:lang w:eastAsia="ja-JP"/>
        </w:rPr>
        <w:t>影響力: プロジェクトの</w:t>
      </w:r>
      <w:r w:rsidR="007F38BE">
        <w:rPr>
          <w:rFonts w:eastAsiaTheme="minorEastAsia" w:hint="eastAsia"/>
          <w:lang w:eastAsia="ja-JP"/>
        </w:rPr>
        <w:t>S</w:t>
      </w:r>
      <w:r w:rsidR="007F38BE">
        <w:rPr>
          <w:rFonts w:eastAsiaTheme="minorEastAsia"/>
          <w:lang w:eastAsia="ja-JP"/>
        </w:rPr>
        <w:t>tar</w:t>
      </w:r>
      <w:r w:rsidR="007F38BE">
        <w:rPr>
          <w:rFonts w:eastAsiaTheme="minorEastAsia" w:hint="eastAsia"/>
          <w:lang w:eastAsia="ja-JP"/>
        </w:rPr>
        <w:t>数</w:t>
      </w:r>
      <w:r w:rsidRPr="007F38BE">
        <w:rPr>
          <w:lang w:eastAsia="ja-JP"/>
        </w:rPr>
        <w:t>、ダウンロード数などのソーシャルメトリクスに関連する。</w:t>
      </w:r>
    </w:p>
    <w:p w14:paraId="1D270157" w14:textId="77777777" w:rsidR="006A16F5" w:rsidRPr="007F38BE" w:rsidRDefault="006A16F5" w:rsidP="007F38BE">
      <w:pPr>
        <w:pStyle w:val="af5"/>
        <w:ind w:leftChars="200" w:left="440"/>
        <w:rPr>
          <w:lang w:eastAsia="ja-JP"/>
        </w:rPr>
      </w:pPr>
    </w:p>
    <w:p w14:paraId="414FE4BA" w14:textId="142327C9" w:rsidR="006A16F5" w:rsidRDefault="007F38BE" w:rsidP="00DA0999">
      <w:pPr>
        <w:pStyle w:val="af5"/>
        <w:rPr>
          <w:rFonts w:eastAsiaTheme="minorEastAsia"/>
          <w:lang w:eastAsia="ja-JP"/>
        </w:rPr>
      </w:pPr>
      <w:r w:rsidRPr="007F38BE">
        <w:rPr>
          <w:rFonts w:eastAsiaTheme="minorEastAsia"/>
          <w:noProof/>
          <w:lang w:eastAsia="ja-JP"/>
        </w:rPr>
        <w:drawing>
          <wp:inline distT="0" distB="0" distL="0" distR="0" wp14:anchorId="616A3319" wp14:editId="0C06994C">
            <wp:extent cx="5400040" cy="3114675"/>
            <wp:effectExtent l="0" t="0" r="0" b="952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114675"/>
                    </a:xfrm>
                    <a:prstGeom prst="rect">
                      <a:avLst/>
                    </a:prstGeom>
                  </pic:spPr>
                </pic:pic>
              </a:graphicData>
            </a:graphic>
          </wp:inline>
        </w:drawing>
      </w:r>
    </w:p>
    <w:p w14:paraId="206B5F90" w14:textId="12E28360" w:rsidR="004B6EAC" w:rsidRDefault="004B6EAC" w:rsidP="00DA0999">
      <w:pPr>
        <w:pStyle w:val="af5"/>
        <w:rPr>
          <w:rFonts w:eastAsiaTheme="minorEastAsia"/>
          <w:lang w:eastAsia="ja-JP"/>
        </w:rPr>
      </w:pPr>
    </w:p>
    <w:p w14:paraId="16D6C315" w14:textId="38B8F1FC" w:rsidR="00CB47AB" w:rsidRDefault="00CB47AB" w:rsidP="00CB47AB">
      <w:pPr>
        <w:pStyle w:val="3"/>
      </w:pPr>
      <w:r>
        <w:rPr>
          <w:rFonts w:hint="eastAsia"/>
        </w:rPr>
        <w:t>2</w:t>
      </w:r>
      <w:r>
        <w:t xml:space="preserve">.8 </w:t>
      </w:r>
      <w:r>
        <w:rPr>
          <w:rFonts w:hint="eastAsia"/>
        </w:rPr>
        <w:t>ケーススタディ</w:t>
      </w:r>
    </w:p>
    <w:p w14:paraId="53DC2B51" w14:textId="77777777" w:rsidR="00A114FB" w:rsidRDefault="00E17A71" w:rsidP="00A114FB">
      <w:pPr>
        <w:pStyle w:val="4"/>
      </w:pPr>
      <w:r>
        <w:rPr>
          <w:rFonts w:hint="eastAsia"/>
        </w:rPr>
        <w:t>(</w:t>
      </w:r>
      <w:r>
        <w:t xml:space="preserve">1) </w:t>
      </w:r>
      <w:proofErr w:type="spellStart"/>
      <w:r>
        <w:t>OpenHarmony</w:t>
      </w:r>
      <w:proofErr w:type="spellEnd"/>
    </w:p>
    <w:p w14:paraId="0C7AF1A0" w14:textId="7D5C70AA" w:rsidR="009F575E" w:rsidRPr="00A114FB" w:rsidRDefault="00A114FB" w:rsidP="00A114FB">
      <w:pPr>
        <w:pStyle w:val="af5"/>
        <w:numPr>
          <w:ilvl w:val="0"/>
          <w:numId w:val="12"/>
        </w:numPr>
      </w:pPr>
      <w:proofErr w:type="spellStart"/>
      <w:r>
        <w:rPr>
          <w:lang w:eastAsia="ja-JP"/>
        </w:rPr>
        <w:t>OpenHarmony</w:t>
      </w:r>
      <w:proofErr w:type="spellEnd"/>
      <w:r>
        <w:rPr>
          <w:rFonts w:asciiTheme="minorEastAsia" w:eastAsiaTheme="minorEastAsia" w:hAnsiTheme="minorEastAsia" w:hint="eastAsia"/>
          <w:lang w:eastAsia="ja-JP"/>
        </w:rPr>
        <w:t>とは</w:t>
      </w:r>
      <w:r>
        <w:rPr>
          <w:lang w:eastAsia="ja-JP"/>
        </w:rPr>
        <w:br/>
      </w:r>
      <w:proofErr w:type="spellStart"/>
      <w:r w:rsidR="00DF3B17" w:rsidRPr="00DF3B17">
        <w:rPr>
          <w:lang w:eastAsia="ja-JP"/>
        </w:rPr>
        <w:t>OpenHarmony</w:t>
      </w:r>
      <w:proofErr w:type="spellEnd"/>
      <w:r w:rsidR="00DF3B17" w:rsidRPr="00DF3B17">
        <w:rPr>
          <w:lang w:eastAsia="ja-JP"/>
        </w:rPr>
        <w:t>は、Open Atom Foundationのオープンソースプロジェクトで、あらゆるシナリオに対応するオープンソースの分散型オペレーティングシステムとして位置づけられています。</w:t>
      </w:r>
      <w:r w:rsidR="009F575E">
        <w:rPr>
          <w:lang w:eastAsia="ja-JP"/>
        </w:rPr>
        <w:br/>
      </w:r>
      <w:proofErr w:type="spellStart"/>
      <w:r w:rsidR="009F575E">
        <w:rPr>
          <w:color w:val="494949"/>
          <w:lang w:eastAsia="ja-JP"/>
        </w:rPr>
        <w:t>OpenHarmony</w:t>
      </w:r>
      <w:proofErr w:type="spellEnd"/>
      <w:r w:rsidR="009F575E">
        <w:rPr>
          <w:color w:val="494949"/>
          <w:lang w:eastAsia="ja-JP"/>
        </w:rPr>
        <w:t>は、従来の</w:t>
      </w:r>
      <w:r>
        <w:rPr>
          <w:rFonts w:eastAsiaTheme="minorEastAsia" w:hint="eastAsia"/>
          <w:color w:val="494949"/>
          <w:lang w:eastAsia="ja-JP"/>
        </w:rPr>
        <w:t>組み込み型</w:t>
      </w:r>
      <w:r>
        <w:rPr>
          <w:rFonts w:eastAsiaTheme="minorEastAsia" w:hint="eastAsia"/>
          <w:color w:val="494949"/>
          <w:lang w:eastAsia="ja-JP"/>
        </w:rPr>
        <w:t>O</w:t>
      </w:r>
      <w:r>
        <w:rPr>
          <w:rFonts w:eastAsiaTheme="minorEastAsia"/>
          <w:color w:val="494949"/>
          <w:lang w:eastAsia="ja-JP"/>
        </w:rPr>
        <w:t>S</w:t>
      </w:r>
      <w:r>
        <w:rPr>
          <w:rFonts w:eastAsiaTheme="minorEastAsia" w:hint="eastAsia"/>
          <w:color w:val="494949"/>
          <w:lang w:eastAsia="ja-JP"/>
        </w:rPr>
        <w:t>の</w:t>
      </w:r>
      <w:r w:rsidR="009F575E">
        <w:rPr>
          <w:color w:val="494949"/>
          <w:lang w:eastAsia="ja-JP"/>
        </w:rPr>
        <w:t>能力をベースに、同じ</w:t>
      </w:r>
      <w:r>
        <w:rPr>
          <w:rFonts w:asciiTheme="minorEastAsia" w:eastAsiaTheme="minorEastAsia" w:hAnsiTheme="minorEastAsia" w:hint="eastAsia"/>
          <w:color w:val="494949"/>
          <w:lang w:eastAsia="ja-JP"/>
        </w:rPr>
        <w:t>組み込み</w:t>
      </w:r>
      <w:r>
        <w:rPr>
          <w:rFonts w:eastAsiaTheme="minorEastAsia" w:hint="eastAsia"/>
          <w:color w:val="494949"/>
          <w:lang w:eastAsia="ja-JP"/>
        </w:rPr>
        <w:t>O</w:t>
      </w:r>
      <w:r>
        <w:rPr>
          <w:rFonts w:eastAsiaTheme="minorEastAsia"/>
          <w:color w:val="494949"/>
          <w:lang w:eastAsia="ja-JP"/>
        </w:rPr>
        <w:t>S</w:t>
      </w:r>
      <w:r w:rsidR="009F575E">
        <w:rPr>
          <w:color w:val="494949"/>
          <w:lang w:eastAsia="ja-JP"/>
        </w:rPr>
        <w:t>に複数の端末を適応させるというコンセプトを提案し、第1版では128K～128Mの装置での運用をサポートしました。</w:t>
      </w:r>
      <w:r>
        <w:rPr>
          <w:lang w:eastAsia="ja-JP"/>
        </w:rPr>
        <w:br/>
      </w:r>
      <w:r w:rsidRPr="00A114FB">
        <w:rPr>
          <w:color w:val="494949"/>
        </w:rPr>
        <w:t>URL:</w:t>
      </w:r>
      <w:hyperlink r:id="rId81" w:history="1">
        <w:r w:rsidRPr="00805156">
          <w:rPr>
            <w:rStyle w:val="afa"/>
            <w:lang w:eastAsia="ja-JP"/>
          </w:rPr>
          <w:t>https://Gitee.com/openharmony</w:t>
        </w:r>
      </w:hyperlink>
    </w:p>
    <w:p w14:paraId="25521E76" w14:textId="32DCDDBC" w:rsidR="00A114FB" w:rsidRPr="00A114FB" w:rsidRDefault="00A114FB" w:rsidP="00A114FB">
      <w:pPr>
        <w:pStyle w:val="af5"/>
        <w:numPr>
          <w:ilvl w:val="0"/>
          <w:numId w:val="12"/>
        </w:numPr>
      </w:pPr>
      <w:r>
        <w:rPr>
          <w:rFonts w:hint="eastAsia"/>
          <w:lang w:eastAsia="ja-JP"/>
        </w:rPr>
        <w:t>関連データ</w:t>
      </w:r>
    </w:p>
    <w:p w14:paraId="3A65C4A9" w14:textId="73CE1D6A" w:rsidR="00E17A71" w:rsidRDefault="00A114FB" w:rsidP="00A114FB">
      <w:pPr>
        <w:pStyle w:val="af5"/>
        <w:ind w:leftChars="100" w:left="220"/>
        <w:rPr>
          <w:rFonts w:eastAsiaTheme="minorEastAsia"/>
          <w:lang w:eastAsia="ja-JP"/>
        </w:rPr>
      </w:pPr>
      <w:proofErr w:type="spellStart"/>
      <w:r w:rsidRPr="00A114FB">
        <w:rPr>
          <w:lang w:eastAsia="ja-JP"/>
        </w:rPr>
        <w:t>Gitee</w:t>
      </w:r>
      <w:proofErr w:type="spellEnd"/>
      <w:r w:rsidRPr="00A114FB">
        <w:rPr>
          <w:lang w:eastAsia="ja-JP"/>
        </w:rPr>
        <w:t xml:space="preserve"> 2020で最も話題になっているプロジェクトの1つである</w:t>
      </w:r>
      <w:proofErr w:type="spellStart"/>
      <w:r w:rsidRPr="00A114FB">
        <w:rPr>
          <w:lang w:eastAsia="ja-JP"/>
        </w:rPr>
        <w:t>OpenHarmony</w:t>
      </w:r>
      <w:proofErr w:type="spellEnd"/>
      <w:r w:rsidRPr="00A114FB">
        <w:rPr>
          <w:lang w:eastAsia="ja-JP"/>
        </w:rPr>
        <w:t>という組織は、</w:t>
      </w:r>
      <w:proofErr w:type="spellStart"/>
      <w:r w:rsidRPr="00A114FB">
        <w:rPr>
          <w:lang w:eastAsia="ja-JP"/>
        </w:rPr>
        <w:t>Gitee</w:t>
      </w:r>
      <w:proofErr w:type="spellEnd"/>
      <w:r w:rsidRPr="00A114FB">
        <w:rPr>
          <w:lang w:eastAsia="ja-JP"/>
        </w:rPr>
        <w:t>上で20万人近くのフォロワーを抱えており、下の表のデータには同組織の全136のリポジトリが含まれています。</w:t>
      </w:r>
      <w:r>
        <w:rPr>
          <w:rFonts w:eastAsiaTheme="minorEastAsia"/>
          <w:lang w:eastAsia="ja-JP"/>
        </w:rPr>
        <w:br/>
      </w:r>
    </w:p>
    <w:p w14:paraId="454B6E68" w14:textId="2973E1D0" w:rsidR="00A114FB" w:rsidRDefault="00A114FB" w:rsidP="00A114FB">
      <w:pPr>
        <w:pStyle w:val="af5"/>
        <w:ind w:leftChars="100" w:left="220"/>
        <w:rPr>
          <w:rFonts w:eastAsiaTheme="minorEastAsia"/>
          <w:lang w:eastAsia="ja-JP"/>
        </w:rPr>
      </w:pPr>
      <w:r w:rsidRPr="00A114FB">
        <w:rPr>
          <w:rFonts w:eastAsiaTheme="minorEastAsia"/>
          <w:noProof/>
          <w:lang w:eastAsia="ja-JP"/>
        </w:rPr>
        <w:drawing>
          <wp:inline distT="0" distB="0" distL="0" distR="0" wp14:anchorId="6A8D9557" wp14:editId="09382719">
            <wp:extent cx="5090160" cy="739821"/>
            <wp:effectExtent l="0" t="0" r="0" b="317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9545" cy="745545"/>
                    </a:xfrm>
                    <a:prstGeom prst="rect">
                      <a:avLst/>
                    </a:prstGeom>
                  </pic:spPr>
                </pic:pic>
              </a:graphicData>
            </a:graphic>
          </wp:inline>
        </w:drawing>
      </w:r>
    </w:p>
    <w:p w14:paraId="78FC9197" w14:textId="1464E8FA" w:rsidR="009809AF" w:rsidRPr="009809AF" w:rsidRDefault="009809AF" w:rsidP="009809AF">
      <w:pPr>
        <w:pStyle w:val="af5"/>
        <w:rPr>
          <w:lang w:eastAsia="ja-JP"/>
        </w:rPr>
      </w:pPr>
      <w:r w:rsidRPr="009809AF">
        <w:rPr>
          <w:rFonts w:hint="eastAsia"/>
          <w:lang w:eastAsia="ja-JP"/>
        </w:rPr>
        <w:t>デー</w:t>
      </w:r>
      <w:r w:rsidRPr="009809AF">
        <w:rPr>
          <w:lang w:eastAsia="ja-JP"/>
        </w:rPr>
        <w:t>タを見てもわかるように、2020年9月の正式オープンソース化以降、1046人のコントリビューターによって23万件以上のコミットが行われており、これも世界的に見ても驚異的な数字となっています。</w:t>
      </w:r>
    </w:p>
    <w:p w14:paraId="5DAAB55D" w14:textId="6EFB3AB9" w:rsidR="009809AF" w:rsidRDefault="009809AF" w:rsidP="00A114FB">
      <w:pPr>
        <w:pStyle w:val="af5"/>
        <w:ind w:leftChars="100" w:left="220"/>
        <w:rPr>
          <w:rFonts w:eastAsiaTheme="minorEastAsia"/>
          <w:lang w:eastAsia="ja-JP"/>
        </w:rPr>
      </w:pPr>
    </w:p>
    <w:p w14:paraId="3708C365" w14:textId="15F6A852" w:rsidR="005B239D" w:rsidRDefault="005B239D" w:rsidP="00CD1AE3">
      <w:pPr>
        <w:pStyle w:val="4"/>
      </w:pPr>
      <w:r>
        <w:rPr>
          <w:rFonts w:hint="eastAsia"/>
        </w:rPr>
        <w:t>(</w:t>
      </w:r>
      <w:r>
        <w:t xml:space="preserve">2) </w:t>
      </w:r>
      <w:r>
        <w:rPr>
          <w:rFonts w:hint="eastAsia"/>
        </w:rPr>
        <w:t xml:space="preserve">ケーススタディ </w:t>
      </w:r>
      <w:r>
        <w:t>RT-Thread</w:t>
      </w:r>
    </w:p>
    <w:p w14:paraId="19FDE117" w14:textId="616B6701" w:rsidR="005B239D" w:rsidRPr="00F607EB" w:rsidRDefault="005B239D" w:rsidP="00776002">
      <w:pPr>
        <w:pStyle w:val="af5"/>
        <w:numPr>
          <w:ilvl w:val="0"/>
          <w:numId w:val="13"/>
        </w:numPr>
        <w:rPr>
          <w:rFonts w:eastAsiaTheme="minorEastAsia"/>
          <w:lang w:eastAsia="ja-JP"/>
        </w:rPr>
      </w:pPr>
      <w:r>
        <w:rPr>
          <w:rFonts w:eastAsiaTheme="minorEastAsia"/>
          <w:lang w:eastAsia="ja-JP"/>
        </w:rPr>
        <w:t>RT-Thread</w:t>
      </w:r>
      <w:r>
        <w:rPr>
          <w:rFonts w:eastAsiaTheme="minorEastAsia" w:hint="eastAsia"/>
          <w:lang w:eastAsia="ja-JP"/>
        </w:rPr>
        <w:t>とは</w:t>
      </w:r>
      <w:r w:rsidR="00CD1AE3">
        <w:rPr>
          <w:rFonts w:eastAsiaTheme="minorEastAsia"/>
          <w:lang w:eastAsia="ja-JP"/>
        </w:rPr>
        <w:br/>
      </w:r>
      <w:r w:rsidR="00CD1AE3" w:rsidRPr="00CD1AE3">
        <w:rPr>
          <w:rFonts w:eastAsiaTheme="minorEastAsia"/>
          <w:lang w:eastAsia="ja-JP"/>
        </w:rPr>
        <w:t>2006</w:t>
      </w:r>
      <w:r w:rsidR="00CD1AE3" w:rsidRPr="00CD1AE3">
        <w:rPr>
          <w:rFonts w:eastAsiaTheme="minorEastAsia"/>
          <w:lang w:eastAsia="ja-JP"/>
        </w:rPr>
        <w:t>年に誕生した中国発のオープンソースの</w:t>
      </w:r>
      <w:r w:rsidR="00CD1AE3" w:rsidRPr="00CD1AE3">
        <w:rPr>
          <w:rFonts w:eastAsiaTheme="minorEastAsia"/>
          <w:lang w:eastAsia="ja-JP"/>
        </w:rPr>
        <w:t>IoT</w:t>
      </w:r>
      <w:r w:rsidR="00CD1AE3" w:rsidRPr="00CD1AE3">
        <w:rPr>
          <w:rFonts w:eastAsiaTheme="minorEastAsia"/>
          <w:lang w:eastAsia="ja-JP"/>
        </w:rPr>
        <w:t>オペレーティングシステム。</w:t>
      </w:r>
      <w:r w:rsidR="00776002">
        <w:rPr>
          <w:rFonts w:eastAsiaTheme="minorEastAsia"/>
          <w:lang w:eastAsia="ja-JP"/>
        </w:rPr>
        <w:br/>
      </w:r>
      <w:r w:rsidR="00CD1AE3" w:rsidRPr="00776002">
        <w:rPr>
          <w:rFonts w:eastAsiaTheme="minorEastAsia"/>
          <w:lang w:eastAsia="ja-JP"/>
        </w:rPr>
        <w:t>RT-Thread</w:t>
      </w:r>
      <w:r w:rsidR="00CD1AE3" w:rsidRPr="00776002">
        <w:rPr>
          <w:rFonts w:eastAsiaTheme="minorEastAsia"/>
          <w:lang w:eastAsia="ja-JP"/>
        </w:rPr>
        <w:t>は主に</w:t>
      </w:r>
      <w:r w:rsidR="00CD1AE3" w:rsidRPr="00776002">
        <w:rPr>
          <w:rFonts w:eastAsiaTheme="minorEastAsia"/>
          <w:lang w:eastAsia="ja-JP"/>
        </w:rPr>
        <w:t>C</w:t>
      </w:r>
      <w:r w:rsidR="00CD1AE3" w:rsidRPr="00776002">
        <w:rPr>
          <w:rFonts w:eastAsiaTheme="minorEastAsia"/>
          <w:lang w:eastAsia="ja-JP"/>
        </w:rPr>
        <w:t>言語で書かれており、わかりやすく移植性に優れています（多くの主要な</w:t>
      </w:r>
      <w:r w:rsidR="00CD1AE3" w:rsidRPr="00776002">
        <w:rPr>
          <w:rFonts w:eastAsiaTheme="minorEastAsia"/>
          <w:lang w:eastAsia="ja-JP"/>
        </w:rPr>
        <w:t>MCU</w:t>
      </w:r>
      <w:r w:rsidR="00CD1AE3" w:rsidRPr="00776002">
        <w:rPr>
          <w:rFonts w:eastAsiaTheme="minorEastAsia"/>
          <w:lang w:eastAsia="ja-JP"/>
        </w:rPr>
        <w:t>やモジュールコアに素早く移植することができます）。</w:t>
      </w:r>
      <w:r w:rsidR="003F1FE7" w:rsidRPr="00776002">
        <w:rPr>
          <w:rFonts w:eastAsiaTheme="minorEastAsia"/>
          <w:lang w:eastAsia="ja-JP"/>
        </w:rPr>
        <w:br/>
        <w:t>URL:</w:t>
      </w:r>
      <w:r w:rsidR="003F1FE7" w:rsidRPr="00776002">
        <w:rPr>
          <w:rFonts w:ascii="Arial" w:hAnsi="Arial" w:cs="Arial"/>
          <w:color w:val="494949"/>
          <w:lang w:eastAsia="ja-JP"/>
        </w:rPr>
        <w:t xml:space="preserve"> </w:t>
      </w:r>
      <w:r w:rsidR="003F1FE7" w:rsidRPr="00776002">
        <w:rPr>
          <w:rFonts w:ascii="Arial" w:hAnsi="Arial" w:cs="Arial"/>
          <w:color w:val="494949"/>
          <w:lang w:eastAsia="ja-JP"/>
        </w:rPr>
        <w:t>：</w:t>
      </w:r>
      <w:r w:rsidR="006B021C">
        <w:fldChar w:fldCharType="begin"/>
      </w:r>
      <w:r w:rsidR="006B021C">
        <w:instrText xml:space="preserve"> HYPERLINK "https://gitee.com/rtthread/rt-thread" </w:instrText>
      </w:r>
      <w:r w:rsidR="006B021C">
        <w:fldChar w:fldCharType="separate"/>
      </w:r>
      <w:r w:rsidR="00F607EB" w:rsidRPr="00805156">
        <w:rPr>
          <w:rStyle w:val="afa"/>
          <w:rFonts w:ascii="Arial" w:hAnsi="Arial" w:cs="Arial"/>
          <w:lang w:eastAsia="ja-JP"/>
        </w:rPr>
        <w:t>https://gitee.com/rtthread/rt-thread</w:t>
      </w:r>
      <w:r w:rsidR="006B021C">
        <w:rPr>
          <w:rStyle w:val="afa"/>
          <w:rFonts w:ascii="Arial" w:hAnsi="Arial" w:cs="Arial"/>
          <w:lang w:eastAsia="ja-JP"/>
        </w:rPr>
        <w:fldChar w:fldCharType="end"/>
      </w:r>
    </w:p>
    <w:p w14:paraId="05937A71" w14:textId="021CEC2C" w:rsidR="00F607EB" w:rsidRPr="00776002" w:rsidRDefault="00F607EB" w:rsidP="00776002">
      <w:pPr>
        <w:pStyle w:val="af5"/>
        <w:numPr>
          <w:ilvl w:val="0"/>
          <w:numId w:val="13"/>
        </w:numPr>
        <w:rPr>
          <w:rFonts w:eastAsiaTheme="minorEastAsia"/>
          <w:lang w:eastAsia="ja-JP"/>
        </w:rPr>
      </w:pPr>
      <w:r>
        <w:rPr>
          <w:rFonts w:eastAsiaTheme="minorEastAsia" w:hint="eastAsia"/>
          <w:lang w:eastAsia="ja-JP"/>
        </w:rPr>
        <w:t>データ分析</w:t>
      </w:r>
      <w:r>
        <w:rPr>
          <w:rFonts w:eastAsiaTheme="minorEastAsia"/>
          <w:lang w:eastAsia="ja-JP"/>
        </w:rPr>
        <w:br/>
      </w:r>
      <w:r w:rsidRPr="00F607EB">
        <w:rPr>
          <w:rFonts w:eastAsiaTheme="minorEastAsia"/>
          <w:lang w:eastAsia="ja-JP"/>
        </w:rPr>
        <w:t>020</w:t>
      </w:r>
      <w:r w:rsidRPr="00F607EB">
        <w:rPr>
          <w:rFonts w:eastAsiaTheme="minorEastAsia"/>
          <w:lang w:eastAsia="ja-JP"/>
        </w:rPr>
        <w:t>年は</w:t>
      </w:r>
      <w:r w:rsidRPr="00F607EB">
        <w:rPr>
          <w:rFonts w:eastAsiaTheme="minorEastAsia"/>
          <w:lang w:eastAsia="ja-JP"/>
        </w:rPr>
        <w:t>IoT</w:t>
      </w:r>
      <w:r w:rsidRPr="00F607EB">
        <w:rPr>
          <w:rFonts w:eastAsiaTheme="minorEastAsia"/>
          <w:lang w:eastAsia="ja-JP"/>
        </w:rPr>
        <w:t>のために非常に期待されている年であり、</w:t>
      </w:r>
      <w:r w:rsidRPr="00F607EB">
        <w:rPr>
          <w:rFonts w:eastAsiaTheme="minorEastAsia"/>
          <w:lang w:eastAsia="ja-JP"/>
        </w:rPr>
        <w:t>RT-Thread</w:t>
      </w:r>
      <w:r w:rsidRPr="00F607EB">
        <w:rPr>
          <w:rFonts w:eastAsiaTheme="minorEastAsia"/>
          <w:lang w:eastAsia="ja-JP"/>
        </w:rPr>
        <w:t>は中国の多くの優れた</w:t>
      </w:r>
      <w:r w:rsidRPr="00F607EB">
        <w:rPr>
          <w:rFonts w:eastAsiaTheme="minorEastAsia"/>
          <w:lang w:eastAsia="ja-JP"/>
        </w:rPr>
        <w:t>IoT</w:t>
      </w:r>
      <w:r w:rsidRPr="00F607EB">
        <w:rPr>
          <w:rFonts w:eastAsiaTheme="minorEastAsia"/>
          <w:lang w:eastAsia="ja-JP"/>
        </w:rPr>
        <w:t>プロジェクトの一つであり、下の表のデータは、彼らのコアリポジトリ</w:t>
      </w:r>
      <w:proofErr w:type="spellStart"/>
      <w:r w:rsidRPr="00F607EB">
        <w:rPr>
          <w:rFonts w:eastAsiaTheme="minorEastAsia"/>
          <w:lang w:eastAsia="ja-JP"/>
        </w:rPr>
        <w:t>rtthread</w:t>
      </w:r>
      <w:proofErr w:type="spellEnd"/>
      <w:r w:rsidRPr="00F607EB">
        <w:rPr>
          <w:rFonts w:eastAsiaTheme="minorEastAsia"/>
          <w:lang w:eastAsia="ja-JP"/>
        </w:rPr>
        <w:t>/rt -thread</w:t>
      </w:r>
      <w:r w:rsidRPr="00F607EB">
        <w:rPr>
          <w:rFonts w:eastAsiaTheme="minorEastAsia"/>
          <w:lang w:eastAsia="ja-JP"/>
        </w:rPr>
        <w:t>から選択されています。</w:t>
      </w:r>
    </w:p>
    <w:p w14:paraId="0FD9EC55" w14:textId="2A9CF7BA" w:rsidR="003F1FE7" w:rsidRDefault="00C71068" w:rsidP="00CD1AE3">
      <w:pPr>
        <w:pStyle w:val="af5"/>
        <w:rPr>
          <w:rFonts w:eastAsiaTheme="minorEastAsia"/>
          <w:lang w:eastAsia="ja-JP"/>
        </w:rPr>
      </w:pPr>
      <w:r w:rsidRPr="00C71068">
        <w:rPr>
          <w:rFonts w:eastAsiaTheme="minorEastAsia"/>
          <w:noProof/>
          <w:lang w:eastAsia="ja-JP"/>
        </w:rPr>
        <w:drawing>
          <wp:inline distT="0" distB="0" distL="0" distR="0" wp14:anchorId="1C3E2A38" wp14:editId="17E66A62">
            <wp:extent cx="5334462" cy="1005927"/>
            <wp:effectExtent l="0" t="0" r="0" b="381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462" cy="1005927"/>
                    </a:xfrm>
                    <a:prstGeom prst="rect">
                      <a:avLst/>
                    </a:prstGeom>
                  </pic:spPr>
                </pic:pic>
              </a:graphicData>
            </a:graphic>
          </wp:inline>
        </w:drawing>
      </w:r>
    </w:p>
    <w:p w14:paraId="02B70AC0" w14:textId="6FFF72D6" w:rsidR="00701941" w:rsidRDefault="00701941" w:rsidP="00701941">
      <w:pPr>
        <w:pStyle w:val="af5"/>
        <w:spacing w:before="208" w:line="218" w:lineRule="auto"/>
        <w:ind w:left="193" w:right="287"/>
        <w:rPr>
          <w:lang w:eastAsia="ja-JP"/>
        </w:rPr>
      </w:pPr>
      <w:r>
        <w:rPr>
          <w:noProof/>
        </w:rPr>
        <mc:AlternateContent>
          <mc:Choice Requires="wpg">
            <w:drawing>
              <wp:anchor distT="0" distB="0" distL="114300" distR="114300" simplePos="0" relativeHeight="251691008" behindDoc="1" locked="0" layoutInCell="1" allowOverlap="1" wp14:anchorId="653022E1" wp14:editId="5938B833">
                <wp:simplePos x="0" y="0"/>
                <wp:positionH relativeFrom="page">
                  <wp:posOffset>1835150</wp:posOffset>
                </wp:positionH>
                <wp:positionV relativeFrom="paragraph">
                  <wp:posOffset>-440055</wp:posOffset>
                </wp:positionV>
                <wp:extent cx="115570" cy="113030"/>
                <wp:effectExtent l="0" t="0" r="0" b="0"/>
                <wp:wrapNone/>
                <wp:docPr id="89" name="グループ化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570" cy="113030"/>
                          <a:chOff x="2890" y="-693"/>
                          <a:chExt cx="182" cy="178"/>
                        </a:xfrm>
                      </wpg:grpSpPr>
                      <wps:wsp>
                        <wps:cNvPr id="90" name="Line 33"/>
                        <wps:cNvCnPr>
                          <a:cxnSpLocks noChangeShapeType="1"/>
                        </wps:cNvCnPr>
                        <wps:spPr bwMode="auto">
                          <a:xfrm>
                            <a:off x="2909" y="-60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1" name="Rectangle 34"/>
                        <wps:cNvSpPr>
                          <a:spLocks noChangeArrowheads="1"/>
                        </wps:cNvSpPr>
                        <wps:spPr bwMode="auto">
                          <a:xfrm>
                            <a:off x="2909" y="-599"/>
                            <a:ext cx="22"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Line 35"/>
                        <wps:cNvCnPr>
                          <a:cxnSpLocks noChangeShapeType="1"/>
                        </wps:cNvCnPr>
                        <wps:spPr bwMode="auto">
                          <a:xfrm>
                            <a:off x="2909" y="-58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3" name="Rectangle 36"/>
                        <wps:cNvSpPr>
                          <a:spLocks noChangeArrowheads="1"/>
                        </wps:cNvSpPr>
                        <wps:spPr bwMode="auto">
                          <a:xfrm>
                            <a:off x="2909" y="-579"/>
                            <a:ext cx="22"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37"/>
                        <wps:cNvCnPr>
                          <a:cxnSpLocks noChangeShapeType="1"/>
                        </wps:cNvCnPr>
                        <wps:spPr bwMode="auto">
                          <a:xfrm>
                            <a:off x="2909" y="-56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5" name="AutoShape 38"/>
                        <wps:cNvSpPr>
                          <a:spLocks/>
                        </wps:cNvSpPr>
                        <wps:spPr bwMode="auto">
                          <a:xfrm>
                            <a:off x="2969" y="-599"/>
                            <a:ext cx="83" cy="44"/>
                          </a:xfrm>
                          <a:custGeom>
                            <a:avLst/>
                            <a:gdLst>
                              <a:gd name="T0" fmla="+- 0 2991 2969"/>
                              <a:gd name="T1" fmla="*/ T0 w 83"/>
                              <a:gd name="T2" fmla="+- 0 -558 -598"/>
                              <a:gd name="T3" fmla="*/ -558 h 44"/>
                              <a:gd name="T4" fmla="+- 0 2969 2969"/>
                              <a:gd name="T5" fmla="*/ T4 w 83"/>
                              <a:gd name="T6" fmla="+- 0 -558 -598"/>
                              <a:gd name="T7" fmla="*/ -558 h 44"/>
                              <a:gd name="T8" fmla="+- 0 2969 2969"/>
                              <a:gd name="T9" fmla="*/ T8 w 83"/>
                              <a:gd name="T10" fmla="+- 0 -555 -598"/>
                              <a:gd name="T11" fmla="*/ -555 h 44"/>
                              <a:gd name="T12" fmla="+- 0 2991 2969"/>
                              <a:gd name="T13" fmla="*/ T12 w 83"/>
                              <a:gd name="T14" fmla="+- 0 -555 -598"/>
                              <a:gd name="T15" fmla="*/ -555 h 44"/>
                              <a:gd name="T16" fmla="+- 0 2991 2969"/>
                              <a:gd name="T17" fmla="*/ T16 w 83"/>
                              <a:gd name="T18" fmla="+- 0 -558 -598"/>
                              <a:gd name="T19" fmla="*/ -558 h 44"/>
                              <a:gd name="T20" fmla="+- 0 2991 2969"/>
                              <a:gd name="T21" fmla="*/ T20 w 83"/>
                              <a:gd name="T22" fmla="+- 0 -578 -598"/>
                              <a:gd name="T23" fmla="*/ -578 h 44"/>
                              <a:gd name="T24" fmla="+- 0 2969 2969"/>
                              <a:gd name="T25" fmla="*/ T24 w 83"/>
                              <a:gd name="T26" fmla="+- 0 -578 -598"/>
                              <a:gd name="T27" fmla="*/ -578 h 44"/>
                              <a:gd name="T28" fmla="+- 0 2969 2969"/>
                              <a:gd name="T29" fmla="*/ T28 w 83"/>
                              <a:gd name="T30" fmla="+- 0 -574 -598"/>
                              <a:gd name="T31" fmla="*/ -574 h 44"/>
                              <a:gd name="T32" fmla="+- 0 2991 2969"/>
                              <a:gd name="T33" fmla="*/ T32 w 83"/>
                              <a:gd name="T34" fmla="+- 0 -574 -598"/>
                              <a:gd name="T35" fmla="*/ -574 h 44"/>
                              <a:gd name="T36" fmla="+- 0 2991 2969"/>
                              <a:gd name="T37" fmla="*/ T36 w 83"/>
                              <a:gd name="T38" fmla="+- 0 -578 -598"/>
                              <a:gd name="T39" fmla="*/ -578 h 44"/>
                              <a:gd name="T40" fmla="+- 0 2991 2969"/>
                              <a:gd name="T41" fmla="*/ T40 w 83"/>
                              <a:gd name="T42" fmla="+- 0 -598 -598"/>
                              <a:gd name="T43" fmla="*/ -598 h 44"/>
                              <a:gd name="T44" fmla="+- 0 2969 2969"/>
                              <a:gd name="T45" fmla="*/ T44 w 83"/>
                              <a:gd name="T46" fmla="+- 0 -598 -598"/>
                              <a:gd name="T47" fmla="*/ -598 h 44"/>
                              <a:gd name="T48" fmla="+- 0 2969 2969"/>
                              <a:gd name="T49" fmla="*/ T48 w 83"/>
                              <a:gd name="T50" fmla="+- 0 -595 -598"/>
                              <a:gd name="T51" fmla="*/ -595 h 44"/>
                              <a:gd name="T52" fmla="+- 0 2991 2969"/>
                              <a:gd name="T53" fmla="*/ T52 w 83"/>
                              <a:gd name="T54" fmla="+- 0 -595 -598"/>
                              <a:gd name="T55" fmla="*/ -595 h 44"/>
                              <a:gd name="T56" fmla="+- 0 2991 2969"/>
                              <a:gd name="T57" fmla="*/ T56 w 83"/>
                              <a:gd name="T58" fmla="+- 0 -598 -598"/>
                              <a:gd name="T59" fmla="*/ -598 h 44"/>
                              <a:gd name="T60" fmla="+- 0 3052 2969"/>
                              <a:gd name="T61" fmla="*/ T60 w 83"/>
                              <a:gd name="T62" fmla="+- 0 -578 -598"/>
                              <a:gd name="T63" fmla="*/ -578 h 44"/>
                              <a:gd name="T64" fmla="+- 0 3031 2969"/>
                              <a:gd name="T65" fmla="*/ T64 w 83"/>
                              <a:gd name="T66" fmla="+- 0 -578 -598"/>
                              <a:gd name="T67" fmla="*/ -578 h 44"/>
                              <a:gd name="T68" fmla="+- 0 3031 2969"/>
                              <a:gd name="T69" fmla="*/ T68 w 83"/>
                              <a:gd name="T70" fmla="+- 0 -574 -598"/>
                              <a:gd name="T71" fmla="*/ -574 h 44"/>
                              <a:gd name="T72" fmla="+- 0 3052 2969"/>
                              <a:gd name="T73" fmla="*/ T72 w 83"/>
                              <a:gd name="T74" fmla="+- 0 -574 -598"/>
                              <a:gd name="T75" fmla="*/ -574 h 44"/>
                              <a:gd name="T76" fmla="+- 0 3052 2969"/>
                              <a:gd name="T77" fmla="*/ T76 w 83"/>
                              <a:gd name="T78" fmla="+- 0 -578 -598"/>
                              <a:gd name="T79" fmla="*/ -578 h 44"/>
                              <a:gd name="T80" fmla="+- 0 3052 2969"/>
                              <a:gd name="T81" fmla="*/ T80 w 83"/>
                              <a:gd name="T82" fmla="+- 0 -598 -598"/>
                              <a:gd name="T83" fmla="*/ -598 h 44"/>
                              <a:gd name="T84" fmla="+- 0 3031 2969"/>
                              <a:gd name="T85" fmla="*/ T84 w 83"/>
                              <a:gd name="T86" fmla="+- 0 -598 -598"/>
                              <a:gd name="T87" fmla="*/ -598 h 44"/>
                              <a:gd name="T88" fmla="+- 0 3031 2969"/>
                              <a:gd name="T89" fmla="*/ T88 w 83"/>
                              <a:gd name="T90" fmla="+- 0 -595 -598"/>
                              <a:gd name="T91" fmla="*/ -595 h 44"/>
                              <a:gd name="T92" fmla="+- 0 3052 2969"/>
                              <a:gd name="T93" fmla="*/ T92 w 83"/>
                              <a:gd name="T94" fmla="+- 0 -595 -598"/>
                              <a:gd name="T95" fmla="*/ -595 h 44"/>
                              <a:gd name="T96" fmla="+- 0 3052 2969"/>
                              <a:gd name="T97" fmla="*/ T96 w 83"/>
                              <a:gd name="T98" fmla="+- 0 -598 -598"/>
                              <a:gd name="T99" fmla="*/ -59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3" h="44">
                                <a:moveTo>
                                  <a:pt x="22" y="40"/>
                                </a:moveTo>
                                <a:lnTo>
                                  <a:pt x="0" y="40"/>
                                </a:lnTo>
                                <a:lnTo>
                                  <a:pt x="0" y="43"/>
                                </a:lnTo>
                                <a:lnTo>
                                  <a:pt x="22" y="43"/>
                                </a:lnTo>
                                <a:lnTo>
                                  <a:pt x="22" y="40"/>
                                </a:lnTo>
                                <a:moveTo>
                                  <a:pt x="22" y="20"/>
                                </a:moveTo>
                                <a:lnTo>
                                  <a:pt x="0" y="20"/>
                                </a:lnTo>
                                <a:lnTo>
                                  <a:pt x="0" y="24"/>
                                </a:lnTo>
                                <a:lnTo>
                                  <a:pt x="22" y="24"/>
                                </a:lnTo>
                                <a:lnTo>
                                  <a:pt x="22" y="20"/>
                                </a:lnTo>
                                <a:moveTo>
                                  <a:pt x="22" y="0"/>
                                </a:moveTo>
                                <a:lnTo>
                                  <a:pt x="0" y="0"/>
                                </a:lnTo>
                                <a:lnTo>
                                  <a:pt x="0" y="3"/>
                                </a:lnTo>
                                <a:lnTo>
                                  <a:pt x="22" y="3"/>
                                </a:lnTo>
                                <a:lnTo>
                                  <a:pt x="22" y="0"/>
                                </a:lnTo>
                                <a:moveTo>
                                  <a:pt x="83" y="20"/>
                                </a:moveTo>
                                <a:lnTo>
                                  <a:pt x="62" y="20"/>
                                </a:lnTo>
                                <a:lnTo>
                                  <a:pt x="62" y="24"/>
                                </a:lnTo>
                                <a:lnTo>
                                  <a:pt x="83" y="24"/>
                                </a:lnTo>
                                <a:lnTo>
                                  <a:pt x="83" y="20"/>
                                </a:lnTo>
                                <a:moveTo>
                                  <a:pt x="83" y="0"/>
                                </a:moveTo>
                                <a:lnTo>
                                  <a:pt x="62" y="0"/>
                                </a:lnTo>
                                <a:lnTo>
                                  <a:pt x="62" y="3"/>
                                </a:lnTo>
                                <a:lnTo>
                                  <a:pt x="83" y="3"/>
                                </a:lnTo>
                                <a:lnTo>
                                  <a:pt x="83" y="0"/>
                                </a:lnTo>
                              </a:path>
                            </a:pathLst>
                          </a:custGeom>
                          <a:solidFill>
                            <a:srgbClr val="4949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Line 39"/>
                        <wps:cNvCnPr>
                          <a:cxnSpLocks noChangeShapeType="1"/>
                        </wps:cNvCnPr>
                        <wps:spPr bwMode="auto">
                          <a:xfrm>
                            <a:off x="2904" y="-546"/>
                            <a:ext cx="153" cy="0"/>
                          </a:xfrm>
                          <a:prstGeom prst="line">
                            <a:avLst/>
                          </a:prstGeom>
                          <a:noFill/>
                          <a:ln w="11001">
                            <a:solidFill>
                              <a:srgbClr val="494949"/>
                            </a:solidFill>
                            <a:round/>
                            <a:headEnd/>
                            <a:tailEnd/>
                          </a:ln>
                          <a:extLst>
                            <a:ext uri="{909E8E84-426E-40DD-AFC4-6F175D3DCCD1}">
                              <a14:hiddenFill xmlns:a14="http://schemas.microsoft.com/office/drawing/2010/main">
                                <a:noFill/>
                              </a14:hiddenFill>
                            </a:ext>
                          </a:extLst>
                        </wps:spPr>
                        <wps:bodyPr/>
                      </wps:wsp>
                      <wps:wsp>
                        <wps:cNvPr id="97" name="Rectangle 40"/>
                        <wps:cNvSpPr>
                          <a:spLocks noChangeArrowheads="1"/>
                        </wps:cNvSpPr>
                        <wps:spPr bwMode="auto">
                          <a:xfrm>
                            <a:off x="2969" y="-538"/>
                            <a:ext cx="23"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Line 41"/>
                        <wps:cNvCnPr>
                          <a:cxnSpLocks noChangeShapeType="1"/>
                        </wps:cNvCnPr>
                        <wps:spPr bwMode="auto">
                          <a:xfrm>
                            <a:off x="2890" y="-525"/>
                            <a:ext cx="181" cy="0"/>
                          </a:xfrm>
                          <a:prstGeom prst="line">
                            <a:avLst/>
                          </a:prstGeom>
                          <a:noFill/>
                          <a:ln w="12010">
                            <a:solidFill>
                              <a:srgbClr val="494949"/>
                            </a:solidFill>
                            <a:round/>
                            <a:headEnd/>
                            <a:tailEnd/>
                          </a:ln>
                          <a:extLst>
                            <a:ext uri="{909E8E84-426E-40DD-AFC4-6F175D3DCCD1}">
                              <a14:hiddenFill xmlns:a14="http://schemas.microsoft.com/office/drawing/2010/main">
                                <a:noFill/>
                              </a14:hiddenFill>
                            </a:ext>
                          </a:extLst>
                        </wps:spPr>
                        <wps:bodyPr/>
                      </wps:wsp>
                      <wps:wsp>
                        <wps:cNvPr id="99" name="Freeform 42"/>
                        <wps:cNvSpPr>
                          <a:spLocks/>
                        </wps:cNvSpPr>
                        <wps:spPr bwMode="auto">
                          <a:xfrm>
                            <a:off x="2913" y="-693"/>
                            <a:ext cx="135" cy="56"/>
                          </a:xfrm>
                          <a:custGeom>
                            <a:avLst/>
                            <a:gdLst>
                              <a:gd name="T0" fmla="+- 0 3048 2913"/>
                              <a:gd name="T1" fmla="*/ T0 w 135"/>
                              <a:gd name="T2" fmla="+- 0 -693 -693"/>
                              <a:gd name="T3" fmla="*/ -693 h 56"/>
                              <a:gd name="T4" fmla="+- 0 3026 2913"/>
                              <a:gd name="T5" fmla="*/ T4 w 135"/>
                              <a:gd name="T6" fmla="+- 0 -693 -693"/>
                              <a:gd name="T7" fmla="*/ -693 h 56"/>
                              <a:gd name="T8" fmla="+- 0 3026 2913"/>
                              <a:gd name="T9" fmla="*/ T8 w 135"/>
                              <a:gd name="T10" fmla="+- 0 -677 -693"/>
                              <a:gd name="T11" fmla="*/ -677 h 56"/>
                              <a:gd name="T12" fmla="+- 0 3026 2913"/>
                              <a:gd name="T13" fmla="*/ T12 w 135"/>
                              <a:gd name="T14" fmla="+- 0 -675 -693"/>
                              <a:gd name="T15" fmla="*/ -675 h 56"/>
                              <a:gd name="T16" fmla="+- 0 3026 2913"/>
                              <a:gd name="T17" fmla="*/ T16 w 135"/>
                              <a:gd name="T18" fmla="+- 0 -657 -693"/>
                              <a:gd name="T19" fmla="*/ -657 h 56"/>
                              <a:gd name="T20" fmla="+- 0 3026 2913"/>
                              <a:gd name="T21" fmla="*/ T20 w 135"/>
                              <a:gd name="T22" fmla="+- 0 -655 -693"/>
                              <a:gd name="T23" fmla="*/ -655 h 56"/>
                              <a:gd name="T24" fmla="+- 0 2935 2913"/>
                              <a:gd name="T25" fmla="*/ T24 w 135"/>
                              <a:gd name="T26" fmla="+- 0 -655 -693"/>
                              <a:gd name="T27" fmla="*/ -655 h 56"/>
                              <a:gd name="T28" fmla="+- 0 2935 2913"/>
                              <a:gd name="T29" fmla="*/ T28 w 135"/>
                              <a:gd name="T30" fmla="+- 0 -657 -693"/>
                              <a:gd name="T31" fmla="*/ -657 h 56"/>
                              <a:gd name="T32" fmla="+- 0 3026 2913"/>
                              <a:gd name="T33" fmla="*/ T32 w 135"/>
                              <a:gd name="T34" fmla="+- 0 -657 -693"/>
                              <a:gd name="T35" fmla="*/ -657 h 56"/>
                              <a:gd name="T36" fmla="+- 0 3026 2913"/>
                              <a:gd name="T37" fmla="*/ T36 w 135"/>
                              <a:gd name="T38" fmla="+- 0 -675 -693"/>
                              <a:gd name="T39" fmla="*/ -675 h 56"/>
                              <a:gd name="T40" fmla="+- 0 2935 2913"/>
                              <a:gd name="T41" fmla="*/ T40 w 135"/>
                              <a:gd name="T42" fmla="+- 0 -675 -693"/>
                              <a:gd name="T43" fmla="*/ -675 h 56"/>
                              <a:gd name="T44" fmla="+- 0 2935 2913"/>
                              <a:gd name="T45" fmla="*/ T44 w 135"/>
                              <a:gd name="T46" fmla="+- 0 -677 -693"/>
                              <a:gd name="T47" fmla="*/ -677 h 56"/>
                              <a:gd name="T48" fmla="+- 0 3026 2913"/>
                              <a:gd name="T49" fmla="*/ T48 w 135"/>
                              <a:gd name="T50" fmla="+- 0 -677 -693"/>
                              <a:gd name="T51" fmla="*/ -677 h 56"/>
                              <a:gd name="T52" fmla="+- 0 3026 2913"/>
                              <a:gd name="T53" fmla="*/ T52 w 135"/>
                              <a:gd name="T54" fmla="+- 0 -693 -693"/>
                              <a:gd name="T55" fmla="*/ -693 h 56"/>
                              <a:gd name="T56" fmla="+- 0 2913 2913"/>
                              <a:gd name="T57" fmla="*/ T56 w 135"/>
                              <a:gd name="T58" fmla="+- 0 -693 -693"/>
                              <a:gd name="T59" fmla="*/ -693 h 56"/>
                              <a:gd name="T60" fmla="+- 0 2913 2913"/>
                              <a:gd name="T61" fmla="*/ T60 w 135"/>
                              <a:gd name="T62" fmla="+- 0 -677 -693"/>
                              <a:gd name="T63" fmla="*/ -677 h 56"/>
                              <a:gd name="T64" fmla="+- 0 2913 2913"/>
                              <a:gd name="T65" fmla="*/ T64 w 135"/>
                              <a:gd name="T66" fmla="+- 0 -675 -693"/>
                              <a:gd name="T67" fmla="*/ -675 h 56"/>
                              <a:gd name="T68" fmla="+- 0 2913 2913"/>
                              <a:gd name="T69" fmla="*/ T68 w 135"/>
                              <a:gd name="T70" fmla="+- 0 -657 -693"/>
                              <a:gd name="T71" fmla="*/ -657 h 56"/>
                              <a:gd name="T72" fmla="+- 0 2913 2913"/>
                              <a:gd name="T73" fmla="*/ T72 w 135"/>
                              <a:gd name="T74" fmla="+- 0 -655 -693"/>
                              <a:gd name="T75" fmla="*/ -655 h 56"/>
                              <a:gd name="T76" fmla="+- 0 2913 2913"/>
                              <a:gd name="T77" fmla="*/ T76 w 135"/>
                              <a:gd name="T78" fmla="+- 0 -637 -693"/>
                              <a:gd name="T79" fmla="*/ -637 h 56"/>
                              <a:gd name="T80" fmla="+- 0 3048 2913"/>
                              <a:gd name="T81" fmla="*/ T80 w 135"/>
                              <a:gd name="T82" fmla="+- 0 -637 -693"/>
                              <a:gd name="T83" fmla="*/ -637 h 56"/>
                              <a:gd name="T84" fmla="+- 0 3048 2913"/>
                              <a:gd name="T85" fmla="*/ T84 w 135"/>
                              <a:gd name="T86" fmla="+- 0 -677 -693"/>
                              <a:gd name="T87" fmla="*/ -677 h 56"/>
                              <a:gd name="T88" fmla="+- 0 3048 2913"/>
                              <a:gd name="T89" fmla="*/ T88 w 135"/>
                              <a:gd name="T90" fmla="+- 0 -693 -693"/>
                              <a:gd name="T91" fmla="*/ -693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35" h="56">
                                <a:moveTo>
                                  <a:pt x="135" y="0"/>
                                </a:moveTo>
                                <a:lnTo>
                                  <a:pt x="113" y="0"/>
                                </a:lnTo>
                                <a:lnTo>
                                  <a:pt x="113" y="16"/>
                                </a:lnTo>
                                <a:lnTo>
                                  <a:pt x="113" y="18"/>
                                </a:lnTo>
                                <a:lnTo>
                                  <a:pt x="113" y="36"/>
                                </a:lnTo>
                                <a:lnTo>
                                  <a:pt x="113" y="38"/>
                                </a:lnTo>
                                <a:lnTo>
                                  <a:pt x="22" y="38"/>
                                </a:lnTo>
                                <a:lnTo>
                                  <a:pt x="22" y="36"/>
                                </a:lnTo>
                                <a:lnTo>
                                  <a:pt x="113" y="36"/>
                                </a:lnTo>
                                <a:lnTo>
                                  <a:pt x="113" y="18"/>
                                </a:lnTo>
                                <a:lnTo>
                                  <a:pt x="22" y="18"/>
                                </a:lnTo>
                                <a:lnTo>
                                  <a:pt x="22" y="16"/>
                                </a:lnTo>
                                <a:lnTo>
                                  <a:pt x="113" y="16"/>
                                </a:lnTo>
                                <a:lnTo>
                                  <a:pt x="113" y="0"/>
                                </a:lnTo>
                                <a:lnTo>
                                  <a:pt x="0" y="0"/>
                                </a:lnTo>
                                <a:lnTo>
                                  <a:pt x="0" y="16"/>
                                </a:lnTo>
                                <a:lnTo>
                                  <a:pt x="0" y="18"/>
                                </a:lnTo>
                                <a:lnTo>
                                  <a:pt x="0" y="36"/>
                                </a:lnTo>
                                <a:lnTo>
                                  <a:pt x="0" y="38"/>
                                </a:lnTo>
                                <a:lnTo>
                                  <a:pt x="0" y="56"/>
                                </a:lnTo>
                                <a:lnTo>
                                  <a:pt x="135" y="56"/>
                                </a:lnTo>
                                <a:lnTo>
                                  <a:pt x="135" y="16"/>
                                </a:lnTo>
                                <a:lnTo>
                                  <a:pt x="135" y="0"/>
                                </a:lnTo>
                              </a:path>
                            </a:pathLst>
                          </a:custGeom>
                          <a:solidFill>
                            <a:srgbClr val="4949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Line 43"/>
                        <wps:cNvCnPr>
                          <a:cxnSpLocks noChangeShapeType="1"/>
                        </wps:cNvCnPr>
                        <wps:spPr bwMode="auto">
                          <a:xfrm>
                            <a:off x="2890" y="-626"/>
                            <a:ext cx="181" cy="0"/>
                          </a:xfrm>
                          <a:prstGeom prst="line">
                            <a:avLst/>
                          </a:prstGeom>
                          <a:noFill/>
                          <a:ln w="11791">
                            <a:solidFill>
                              <a:srgbClr val="494949"/>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C65587" id="グループ化 89" o:spid="_x0000_s1026" style="position:absolute;left:0;text-align:left;margin-left:144.5pt;margin-top:-34.65pt;width:9.1pt;height:8.9pt;z-index:-251625472;mso-position-horizontal-relative:page" coordorigin="2890,-693" coordsize="182,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">
                <v:line id="Line 33" o:spid="_x0000_s1027" style="position:absolute;visibility:visible;mso-wrap-style:square" from="2909,-607" to="305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" strokecolor="#494949" strokeweight=".8pt"/>
                <v:rect id="Rectangle 34" o:spid="_x0000_s1028" style="position:absolute;left:2909;top:-599;width:22;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" fillcolor="#494949" stroked="f"/>
                <v:line id="Line 35" o:spid="_x0000_s1029" style="position:absolute;visibility:visible;mso-wrap-style:square" from="2909,-587" to="305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" strokecolor="#494949" strokeweight=".8pt"/>
                <v:rect id="Rectangle 36" o:spid="_x0000_s1030" style="position:absolute;left:2909;top:-579;width:22;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" fillcolor="#494949" stroked="f"/>
                <v:line id="Line 37" o:spid="_x0000_s1031" style="position:absolute;visibility:visible;mso-wrap-style:square" from="2909,-567" to="305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" strokecolor="#494949" strokeweight=".8pt"/>
                <v:shape id="AutoShape 38" o:spid="_x0000_s1032" style="position:absolute;left:2969;top:-599;width:83;height:44;visibility:visible;mso-wrap-style:square;v-text-anchor:top" coordsize="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" path="m22,40l,40r,3l22,43r,-3m22,20l,20r,4l22,24r,-4m22,l,,,3r22,l22,m83,20r-21,l62,24r21,l83,20m83,l62,r,3l83,3,83,e" fillcolor="#494949" stroked="f">
                  <v:path arrowok="t" o:connecttype="custom" o:connectlocs="22,-558;0,-558;0,-555;22,-555;22,-558;22,-578;0,-578;0,-574;22,-574;22,-578;22,-598;0,-598;0,-595;22,-595;22,-598;83,-578;62,-578;62,-574;83,-574;83,-578;83,-598;62,-598;62,-595;83,-595;83,-598" o:connectangles="0,0,0,0,0,0,0,0,0,0,0,0,0,0,0,0,0,0,0,0,0,0,0,0,0"/>
                </v:shape>
                <v:line id="Line 39" o:spid="_x0000_s1033" style="position:absolute;visibility:visible;mso-wrap-style:square" from="2904,-546" to="3057,-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" strokecolor="#494949" strokeweight=".30558mm"/>
                <v:rect id="Rectangle 40" o:spid="_x0000_s1034" style="position:absolute;left:2969;top:-538;width:23;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" fillcolor="#494949" stroked="f"/>
                <v:line id="Line 41" o:spid="_x0000_s1035" style="position:absolute;visibility:visible;mso-wrap-style:square" from="2890,-525" to="307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" strokecolor="#494949" strokeweight=".33361mm"/>
                <v:shape id="Freeform 42" o:spid="_x0000_s1036" style="position:absolute;left:2913;top:-693;width:135;height:56;visibility:visible;mso-wrap-style:square;v-text-anchor:top" coordsize="1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" path="m135,l113,r,16l113,18r,18l113,38r-91,l22,36r91,l113,18r-91,l22,16r91,l113,,,,,16r,2l,36r,2l,56r135,l135,16,135,e" fillcolor="#494949" stroked="f">
                  <v:path arrowok="t" o:connecttype="custom" o:connectlocs="135,-693;113,-693;113,-677;113,-675;113,-657;113,-655;22,-655;22,-657;113,-657;113,-675;22,-675;22,-677;113,-677;113,-693;0,-693;0,-677;0,-675;0,-657;0,-655;0,-637;135,-637;135,-677;135,-693" o:connectangles="0,0,0,0,0,0,0,0,0,0,0,0,0,0,0,0,0,0,0,0,0,0,0"/>
                </v:shape>
                <v:line id="Line 43" o:spid="_x0000_s1037" style="position:absolute;visibility:visible;mso-wrap-style:square" from="2890,-626" to="307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" strokecolor="#494949" strokeweight=".32753mm"/>
                <w10:wrap anchorx="page"/>
              </v:group>
            </w:pict>
          </mc:Fallback>
        </mc:AlternateContent>
      </w:r>
      <w:r>
        <w:rPr>
          <w:color w:val="494949"/>
          <w:spacing w:val="4"/>
          <w:w w:val="105"/>
          <w:lang w:eastAsia="ja-JP"/>
        </w:rPr>
        <w:t>RT-Threadは</w:t>
      </w:r>
      <w:r>
        <w:rPr>
          <w:color w:val="494949"/>
          <w:spacing w:val="-2"/>
          <w:w w:val="105"/>
          <w:lang w:eastAsia="ja-JP"/>
        </w:rPr>
        <w:t>「マスター」リポジトリを持たず、</w:t>
      </w:r>
      <w:proofErr w:type="spellStart"/>
      <w:r>
        <w:rPr>
          <w:color w:val="494949"/>
          <w:spacing w:val="-4"/>
          <w:w w:val="105"/>
          <w:lang w:eastAsia="ja-JP"/>
        </w:rPr>
        <w:t>Gitee</w:t>
      </w:r>
      <w:proofErr w:type="spellEnd"/>
      <w:r>
        <w:rPr>
          <w:color w:val="494949"/>
          <w:spacing w:val="-13"/>
          <w:w w:val="105"/>
          <w:lang w:eastAsia="ja-JP"/>
        </w:rPr>
        <w:t>と</w:t>
      </w:r>
      <w:r>
        <w:rPr>
          <w:color w:val="494949"/>
          <w:spacing w:val="-4"/>
          <w:w w:val="105"/>
          <w:lang w:eastAsia="ja-JP"/>
        </w:rPr>
        <w:t>GitHubの両方で</w:t>
      </w:r>
      <w:r>
        <w:rPr>
          <w:color w:val="494949"/>
          <w:w w:val="105"/>
          <w:lang w:eastAsia="ja-JP"/>
        </w:rPr>
        <w:t>課題</w:t>
      </w:r>
      <w:r>
        <w:rPr>
          <w:color w:val="494949"/>
          <w:spacing w:val="-11"/>
          <w:w w:val="105"/>
          <w:lang w:eastAsia="ja-JP"/>
        </w:rPr>
        <w:t>や</w:t>
      </w:r>
      <w:r>
        <w:rPr>
          <w:color w:val="494949"/>
          <w:spacing w:val="4"/>
          <w:w w:val="105"/>
          <w:lang w:eastAsia="ja-JP"/>
        </w:rPr>
        <w:t>PRを</w:t>
      </w:r>
      <w:r>
        <w:rPr>
          <w:color w:val="494949"/>
          <w:spacing w:val="-8"/>
          <w:w w:val="105"/>
          <w:lang w:eastAsia="ja-JP"/>
        </w:rPr>
        <w:t>受け付けることで、</w:t>
      </w:r>
      <w:r>
        <w:rPr>
          <w:color w:val="494949"/>
          <w:spacing w:val="3"/>
          <w:w w:val="105"/>
          <w:lang w:eastAsia="ja-JP"/>
        </w:rPr>
        <w:t>より全体的な開発アプローチを実現しています。</w:t>
      </w:r>
    </w:p>
    <w:p w14:paraId="62D866B3" w14:textId="19B95932" w:rsidR="00075FF2" w:rsidRDefault="0052383C" w:rsidP="009F50AD">
      <w:pPr>
        <w:pStyle w:val="4"/>
      </w:pPr>
      <w:r>
        <w:rPr>
          <w:rFonts w:hint="eastAsia"/>
        </w:rPr>
        <w:t>(</w:t>
      </w:r>
      <w:r>
        <w:t>3)</w:t>
      </w:r>
      <w:r>
        <w:rPr>
          <w:rFonts w:hint="eastAsia"/>
        </w:rPr>
        <w:t xml:space="preserve">ケーススタディ </w:t>
      </w:r>
      <w:r>
        <w:t xml:space="preserve"> </w:t>
      </w:r>
      <w:proofErr w:type="spellStart"/>
      <w:r>
        <w:t>MindSpore</w:t>
      </w:r>
      <w:proofErr w:type="spellEnd"/>
    </w:p>
    <w:p w14:paraId="29BAA948" w14:textId="49B3B432" w:rsidR="0052383C" w:rsidRDefault="0052383C" w:rsidP="007F619A">
      <w:pPr>
        <w:pStyle w:val="af5"/>
        <w:numPr>
          <w:ilvl w:val="0"/>
          <w:numId w:val="14"/>
        </w:numPr>
        <w:rPr>
          <w:rFonts w:eastAsiaTheme="minorEastAsia"/>
          <w:lang w:eastAsia="ja-JP"/>
        </w:rPr>
      </w:pPr>
      <w:proofErr w:type="spellStart"/>
      <w:r>
        <w:rPr>
          <w:rFonts w:eastAsiaTheme="minorEastAsia" w:hint="eastAsia"/>
          <w:lang w:eastAsia="ja-JP"/>
        </w:rPr>
        <w:t>M</w:t>
      </w:r>
      <w:r>
        <w:rPr>
          <w:rFonts w:eastAsiaTheme="minorEastAsia"/>
          <w:lang w:eastAsia="ja-JP"/>
        </w:rPr>
        <w:t>indSpore</w:t>
      </w:r>
      <w:proofErr w:type="spellEnd"/>
      <w:r>
        <w:rPr>
          <w:rFonts w:eastAsiaTheme="minorEastAsia" w:hint="eastAsia"/>
          <w:lang w:eastAsia="ja-JP"/>
        </w:rPr>
        <w:t>とは</w:t>
      </w:r>
      <w:r>
        <w:rPr>
          <w:rFonts w:eastAsiaTheme="minorEastAsia"/>
          <w:lang w:eastAsia="ja-JP"/>
        </w:rPr>
        <w:br/>
      </w:r>
      <w:proofErr w:type="spellStart"/>
      <w:r w:rsidR="00701941">
        <w:rPr>
          <w:rFonts w:eastAsiaTheme="minorEastAsia"/>
          <w:lang w:eastAsia="ja-JP"/>
        </w:rPr>
        <w:t>M</w:t>
      </w:r>
      <w:r w:rsidR="00701941" w:rsidRPr="00701941">
        <w:rPr>
          <w:rFonts w:eastAsiaTheme="minorEastAsia"/>
          <w:lang w:eastAsia="ja-JP"/>
        </w:rPr>
        <w:t>indSpore</w:t>
      </w:r>
      <w:proofErr w:type="spellEnd"/>
      <w:r w:rsidR="00701941" w:rsidRPr="00701941">
        <w:rPr>
          <w:rFonts w:eastAsiaTheme="minorEastAsia"/>
          <w:lang w:eastAsia="ja-JP"/>
        </w:rPr>
        <w:t>は、エンドツーエンドのクラウドシナリオに対応した新しいオープンソースのディープラーニングトレーニング</w:t>
      </w:r>
      <w:r w:rsidR="00701941" w:rsidRPr="00701941">
        <w:rPr>
          <w:rFonts w:eastAsiaTheme="minorEastAsia"/>
          <w:lang w:eastAsia="ja-JP"/>
        </w:rPr>
        <w:t>/</w:t>
      </w:r>
      <w:r w:rsidR="00701941" w:rsidRPr="00701941">
        <w:rPr>
          <w:rFonts w:eastAsiaTheme="minorEastAsia"/>
          <w:lang w:eastAsia="ja-JP"/>
        </w:rPr>
        <w:t>推論フレームワークです。</w:t>
      </w:r>
      <w:r w:rsidR="00701941" w:rsidRPr="00701941">
        <w:rPr>
          <w:rFonts w:eastAsiaTheme="minorEastAsia"/>
          <w:lang w:eastAsia="ja-JP"/>
        </w:rPr>
        <w:t xml:space="preserve"> </w:t>
      </w:r>
      <w:proofErr w:type="spellStart"/>
      <w:r w:rsidR="00701941" w:rsidRPr="00701941">
        <w:rPr>
          <w:rFonts w:eastAsiaTheme="minorEastAsia"/>
          <w:lang w:eastAsia="ja-JP"/>
        </w:rPr>
        <w:t>MindSpore</w:t>
      </w:r>
      <w:proofErr w:type="spellEnd"/>
      <w:r w:rsidR="00701941" w:rsidRPr="00701941">
        <w:rPr>
          <w:rFonts w:eastAsiaTheme="minorEastAsia"/>
          <w:lang w:eastAsia="ja-JP"/>
        </w:rPr>
        <w:t>は、データサイエンティストやアルゴリズムプログラマーの開発経験を強化するために設計された、ユーザーフレンドリーな設計と効率的な実装を提供し、</w:t>
      </w:r>
      <w:r w:rsidR="00701941" w:rsidRPr="00701941">
        <w:rPr>
          <w:rFonts w:eastAsiaTheme="minorEastAsia"/>
          <w:lang w:eastAsia="ja-JP"/>
        </w:rPr>
        <w:t>Ascend AI</w:t>
      </w:r>
      <w:r w:rsidR="00701941" w:rsidRPr="00701941">
        <w:rPr>
          <w:rFonts w:eastAsiaTheme="minorEastAsia"/>
          <w:lang w:eastAsia="ja-JP"/>
        </w:rPr>
        <w:t>プロセッサ</w:t>
      </w:r>
      <w:r w:rsidR="00701941">
        <w:rPr>
          <w:rFonts w:eastAsiaTheme="minorEastAsia" w:hint="eastAsia"/>
          <w:lang w:eastAsia="ja-JP"/>
        </w:rPr>
        <w:t>(</w:t>
      </w:r>
      <w:r w:rsidR="00701941">
        <w:rPr>
          <w:rFonts w:eastAsiaTheme="minorEastAsia" w:hint="eastAsia"/>
          <w:lang w:eastAsia="ja-JP"/>
        </w:rPr>
        <w:t>訳註</w:t>
      </w:r>
      <w:r w:rsidR="00701941">
        <w:rPr>
          <w:rFonts w:eastAsiaTheme="minorEastAsia" w:hint="eastAsia"/>
          <w:lang w:eastAsia="ja-JP"/>
        </w:rPr>
        <w:t>:</w:t>
      </w:r>
      <w:r w:rsidR="00701941">
        <w:rPr>
          <w:rFonts w:eastAsiaTheme="minorEastAsia"/>
          <w:lang w:eastAsia="ja-JP"/>
        </w:rPr>
        <w:t>Huawei</w:t>
      </w:r>
      <w:r w:rsidR="00701941">
        <w:rPr>
          <w:rFonts w:eastAsiaTheme="minorEastAsia" w:hint="eastAsia"/>
          <w:lang w:eastAsia="ja-JP"/>
        </w:rPr>
        <w:t>グループの</w:t>
      </w:r>
      <w:proofErr w:type="spellStart"/>
      <w:r w:rsidR="00701941">
        <w:rPr>
          <w:rFonts w:eastAsiaTheme="minorEastAsia" w:hint="eastAsia"/>
          <w:lang w:eastAsia="ja-JP"/>
        </w:rPr>
        <w:t>H</w:t>
      </w:r>
      <w:r w:rsidR="00701941">
        <w:rPr>
          <w:rFonts w:eastAsiaTheme="minorEastAsia"/>
          <w:lang w:eastAsia="ja-JP"/>
        </w:rPr>
        <w:t>i</w:t>
      </w:r>
      <w:r w:rsidR="00701941">
        <w:rPr>
          <w:rFonts w:eastAsiaTheme="minorEastAsia" w:hint="eastAsia"/>
          <w:lang w:eastAsia="ja-JP"/>
        </w:rPr>
        <w:t>Silicon</w:t>
      </w:r>
      <w:proofErr w:type="spellEnd"/>
      <w:r w:rsidR="00701941">
        <w:rPr>
          <w:rFonts w:eastAsiaTheme="minorEastAsia" w:hint="eastAsia"/>
          <w:lang w:eastAsia="ja-JP"/>
        </w:rPr>
        <w:t>が開発している</w:t>
      </w:r>
      <w:r w:rsidR="00701941">
        <w:rPr>
          <w:rFonts w:eastAsiaTheme="minorEastAsia" w:hint="eastAsia"/>
          <w:lang w:eastAsia="ja-JP"/>
        </w:rPr>
        <w:t>neural</w:t>
      </w:r>
      <w:r w:rsidR="00701941">
        <w:rPr>
          <w:rFonts w:eastAsiaTheme="minorEastAsia" w:hint="eastAsia"/>
          <w:lang w:eastAsia="ja-JP"/>
        </w:rPr>
        <w:t>プロセッサ</w:t>
      </w:r>
      <w:r w:rsidR="00701941">
        <w:rPr>
          <w:rFonts w:eastAsiaTheme="minorEastAsia"/>
          <w:lang w:eastAsia="ja-JP"/>
        </w:rPr>
        <w:t>)</w:t>
      </w:r>
      <w:r w:rsidR="00701941" w:rsidRPr="00701941">
        <w:rPr>
          <w:rFonts w:eastAsiaTheme="minorEastAsia"/>
          <w:lang w:eastAsia="ja-JP"/>
        </w:rPr>
        <w:t>のネイティブサポートに加え、ソフトウェアとハードウェアの共同最適化を提供します。</w:t>
      </w:r>
      <w:r w:rsidR="007F619A">
        <w:rPr>
          <w:rFonts w:eastAsiaTheme="minorEastAsia"/>
          <w:lang w:eastAsia="ja-JP"/>
        </w:rPr>
        <w:br/>
      </w:r>
      <w:r w:rsidR="007F619A" w:rsidRPr="007F619A">
        <w:rPr>
          <w:rFonts w:eastAsiaTheme="minorEastAsia"/>
          <w:lang w:eastAsia="ja-JP"/>
        </w:rPr>
        <w:t>URL</w:t>
      </w:r>
      <w:r w:rsidR="00701941" w:rsidRPr="007F619A">
        <w:rPr>
          <w:rFonts w:eastAsiaTheme="minorEastAsia" w:hint="eastAsia"/>
          <w:lang w:eastAsia="ja-JP"/>
        </w:rPr>
        <w:t>：</w:t>
      </w:r>
      <w:r w:rsidR="006B021C">
        <w:fldChar w:fldCharType="begin"/>
      </w:r>
      <w:r w:rsidR="006B021C">
        <w:instrText xml:space="preserve"> HYPERLINK "https://Gitee.com/mindspore/mindspore" </w:instrText>
      </w:r>
      <w:r w:rsidR="006B021C">
        <w:fldChar w:fldCharType="separate"/>
      </w:r>
      <w:r w:rsidR="00512D11" w:rsidRPr="00805156">
        <w:rPr>
          <w:rStyle w:val="afa"/>
          <w:rFonts w:eastAsiaTheme="minorEastAsia"/>
          <w:lang w:eastAsia="ja-JP"/>
        </w:rPr>
        <w:t>https://Gitee.com/mindspore/mindspore</w:t>
      </w:r>
      <w:r w:rsidR="006B021C">
        <w:rPr>
          <w:rStyle w:val="afa"/>
          <w:rFonts w:eastAsiaTheme="minorEastAsia"/>
          <w:lang w:eastAsia="ja-JP"/>
        </w:rPr>
        <w:fldChar w:fldCharType="end"/>
      </w:r>
    </w:p>
    <w:p w14:paraId="0ED144AF" w14:textId="76FB2D1E" w:rsidR="008F62FA" w:rsidRDefault="00512D11" w:rsidP="008B618D">
      <w:pPr>
        <w:pStyle w:val="af5"/>
        <w:numPr>
          <w:ilvl w:val="0"/>
          <w:numId w:val="14"/>
        </w:numPr>
        <w:rPr>
          <w:rFonts w:eastAsiaTheme="minorEastAsia"/>
          <w:lang w:eastAsia="ja-JP"/>
        </w:rPr>
      </w:pPr>
      <w:r>
        <w:rPr>
          <w:rFonts w:eastAsiaTheme="minorEastAsia" w:hint="eastAsia"/>
          <w:lang w:eastAsia="ja-JP"/>
        </w:rPr>
        <w:t>データ分析</w:t>
      </w:r>
      <w:r>
        <w:rPr>
          <w:rFonts w:eastAsiaTheme="minorEastAsia"/>
          <w:lang w:eastAsia="ja-JP"/>
        </w:rPr>
        <w:br/>
      </w:r>
      <w:r w:rsidR="005D68A9" w:rsidRPr="005D68A9">
        <w:rPr>
          <w:rFonts w:eastAsiaTheme="minorEastAsia"/>
          <w:noProof/>
          <w:lang w:eastAsia="ja-JP"/>
        </w:rPr>
        <w:drawing>
          <wp:inline distT="0" distB="0" distL="0" distR="0" wp14:anchorId="7623AFB5" wp14:editId="5218A445">
            <wp:extent cx="5311600" cy="998307"/>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1600" cy="998307"/>
                    </a:xfrm>
                    <a:prstGeom prst="rect">
                      <a:avLst/>
                    </a:prstGeom>
                  </pic:spPr>
                </pic:pic>
              </a:graphicData>
            </a:graphic>
          </wp:inline>
        </w:drawing>
      </w:r>
      <w:r w:rsidR="00570A72">
        <w:rPr>
          <w:rFonts w:eastAsiaTheme="minorEastAsia"/>
          <w:lang w:eastAsia="ja-JP"/>
        </w:rPr>
        <w:br/>
      </w:r>
      <w:proofErr w:type="spellStart"/>
      <w:r w:rsidR="008B618D">
        <w:rPr>
          <w:rFonts w:eastAsiaTheme="minorEastAsia"/>
          <w:lang w:eastAsia="ja-JP"/>
        </w:rPr>
        <w:t>G</w:t>
      </w:r>
      <w:r w:rsidR="008B618D" w:rsidRPr="008B618D">
        <w:rPr>
          <w:rFonts w:eastAsiaTheme="minorEastAsia"/>
          <w:lang w:eastAsia="ja-JP"/>
        </w:rPr>
        <w:t>itee</w:t>
      </w:r>
      <w:proofErr w:type="spellEnd"/>
      <w:r w:rsidR="008B618D" w:rsidRPr="008B618D">
        <w:rPr>
          <w:rFonts w:eastAsiaTheme="minorEastAsia"/>
          <w:lang w:eastAsia="ja-JP"/>
        </w:rPr>
        <w:t>指数でオープンソースプロジェクトの最上位に位置する</w:t>
      </w:r>
      <w:proofErr w:type="spellStart"/>
      <w:r w:rsidR="008B618D" w:rsidRPr="008B618D">
        <w:rPr>
          <w:rFonts w:eastAsiaTheme="minorEastAsia"/>
          <w:lang w:eastAsia="ja-JP"/>
        </w:rPr>
        <w:t>MindSpore</w:t>
      </w:r>
      <w:proofErr w:type="spellEnd"/>
      <w:r w:rsidR="008B618D" w:rsidRPr="008B618D">
        <w:rPr>
          <w:rFonts w:eastAsiaTheme="minorEastAsia"/>
          <w:lang w:eastAsia="ja-JP"/>
        </w:rPr>
        <w:t>は、常に高いレベルの活動を行ってきました。特筆すべきは</w:t>
      </w:r>
      <w:r w:rsidR="008B618D" w:rsidRPr="008B618D">
        <w:rPr>
          <w:rFonts w:eastAsiaTheme="minorEastAsia"/>
          <w:lang w:eastAsia="ja-JP"/>
        </w:rPr>
        <w:t>Issue</w:t>
      </w:r>
      <w:r w:rsidR="008B618D" w:rsidRPr="008B618D">
        <w:rPr>
          <w:rFonts w:eastAsiaTheme="minorEastAsia"/>
          <w:lang w:eastAsia="ja-JP"/>
        </w:rPr>
        <w:t>と</w:t>
      </w:r>
      <w:r w:rsidR="008B618D" w:rsidRPr="008B618D">
        <w:rPr>
          <w:rFonts w:eastAsiaTheme="minorEastAsia"/>
          <w:lang w:eastAsia="ja-JP"/>
        </w:rPr>
        <w:t>PR</w:t>
      </w:r>
      <w:r w:rsidR="008B618D" w:rsidRPr="008B618D">
        <w:rPr>
          <w:rFonts w:eastAsiaTheme="minorEastAsia"/>
          <w:lang w:eastAsia="ja-JP"/>
        </w:rPr>
        <w:t>の数で、合計</w:t>
      </w:r>
      <w:r w:rsidR="008B618D" w:rsidRPr="008B618D">
        <w:rPr>
          <w:rFonts w:eastAsiaTheme="minorEastAsia"/>
          <w:lang w:eastAsia="ja-JP"/>
        </w:rPr>
        <w:t>4300</w:t>
      </w:r>
      <w:r w:rsidR="008B618D" w:rsidRPr="008B618D">
        <w:rPr>
          <w:rFonts w:eastAsiaTheme="minorEastAsia"/>
          <w:lang w:eastAsia="ja-JP"/>
        </w:rPr>
        <w:t>の</w:t>
      </w:r>
      <w:r w:rsidR="008B618D" w:rsidRPr="008B618D">
        <w:rPr>
          <w:rFonts w:eastAsiaTheme="minorEastAsia"/>
          <w:lang w:eastAsia="ja-JP"/>
        </w:rPr>
        <w:t>Issue</w:t>
      </w:r>
      <w:r w:rsidR="008B618D" w:rsidRPr="008B618D">
        <w:rPr>
          <w:rFonts w:eastAsiaTheme="minorEastAsia"/>
          <w:lang w:eastAsia="ja-JP"/>
        </w:rPr>
        <w:t>と</w:t>
      </w:r>
      <w:r w:rsidR="008B618D" w:rsidRPr="008B618D">
        <w:rPr>
          <w:rFonts w:eastAsiaTheme="minorEastAsia"/>
          <w:lang w:eastAsia="ja-JP"/>
        </w:rPr>
        <w:t>11000</w:t>
      </w:r>
      <w:r w:rsidR="008B618D" w:rsidRPr="008B618D">
        <w:rPr>
          <w:rFonts w:eastAsiaTheme="minorEastAsia"/>
          <w:lang w:eastAsia="ja-JP"/>
        </w:rPr>
        <w:t>近くの</w:t>
      </w:r>
      <w:r w:rsidR="008B618D" w:rsidRPr="008B618D">
        <w:rPr>
          <w:rFonts w:eastAsiaTheme="minorEastAsia"/>
          <w:lang w:eastAsia="ja-JP"/>
        </w:rPr>
        <w:t>PR</w:t>
      </w:r>
      <w:r w:rsidR="008B618D" w:rsidRPr="008B618D">
        <w:rPr>
          <w:rFonts w:eastAsiaTheme="minorEastAsia"/>
          <w:lang w:eastAsia="ja-JP"/>
        </w:rPr>
        <w:t>があり、総投稿者数</w:t>
      </w:r>
      <w:r w:rsidR="008B618D" w:rsidRPr="008B618D">
        <w:rPr>
          <w:rFonts w:eastAsiaTheme="minorEastAsia"/>
          <w:lang w:eastAsia="ja-JP"/>
        </w:rPr>
        <w:t>408</w:t>
      </w:r>
      <w:r w:rsidR="008B618D" w:rsidRPr="008B618D">
        <w:rPr>
          <w:rFonts w:eastAsiaTheme="minorEastAsia"/>
          <w:lang w:eastAsia="ja-JP"/>
        </w:rPr>
        <w:t>人のチームとしては非常に印象的な数字となっています。</w:t>
      </w:r>
    </w:p>
    <w:p w14:paraId="1CEEC0E1" w14:textId="77777777" w:rsidR="008F62FA" w:rsidRDefault="008F62FA" w:rsidP="008B618D">
      <w:pPr>
        <w:pStyle w:val="af5"/>
        <w:rPr>
          <w:rFonts w:eastAsiaTheme="minorEastAsia"/>
          <w:lang w:eastAsia="ja-JP"/>
        </w:rPr>
      </w:pPr>
    </w:p>
    <w:p w14:paraId="1D3EC9AB" w14:textId="6E6F4421" w:rsidR="008F62FA" w:rsidRDefault="005D5010" w:rsidP="005D5010">
      <w:pPr>
        <w:pStyle w:val="2"/>
      </w:pPr>
      <w:r>
        <w:rPr>
          <w:rFonts w:hint="eastAsia"/>
        </w:rPr>
        <w:t>3</w:t>
      </w:r>
      <w:r>
        <w:t>.</w:t>
      </w:r>
      <w:r>
        <w:rPr>
          <w:rFonts w:hint="eastAsia"/>
        </w:rPr>
        <w:t>結びと感謝</w:t>
      </w:r>
    </w:p>
    <w:p w14:paraId="02AF1E8D" w14:textId="0CCB62CA" w:rsidR="00570A72" w:rsidRPr="00570A72" w:rsidRDefault="00570A72" w:rsidP="008B618D">
      <w:pPr>
        <w:pStyle w:val="af5"/>
        <w:rPr>
          <w:rFonts w:eastAsiaTheme="minorEastAsia"/>
          <w:lang w:eastAsia="ja-JP"/>
        </w:rPr>
      </w:pPr>
      <w:proofErr w:type="spellStart"/>
      <w:r w:rsidRPr="00570A72">
        <w:rPr>
          <w:rFonts w:eastAsiaTheme="minorEastAsia"/>
          <w:lang w:eastAsia="ja-JP"/>
        </w:rPr>
        <w:t>Gitee</w:t>
      </w:r>
      <w:proofErr w:type="spellEnd"/>
      <w:r w:rsidRPr="00570A72">
        <w:rPr>
          <w:rFonts w:eastAsiaTheme="minorEastAsia"/>
          <w:lang w:eastAsia="ja-JP"/>
        </w:rPr>
        <w:t xml:space="preserve"> </w:t>
      </w:r>
      <w:r w:rsidRPr="00570A72">
        <w:rPr>
          <w:rFonts w:eastAsiaTheme="minorEastAsia"/>
          <w:lang w:eastAsia="ja-JP"/>
        </w:rPr>
        <w:t>は、ローカルコードホスティングプラットフォームとして、多くの高品質で自前のプロジェクトを生み出し、成長してきました。私たちや仲間の開発者は、それを正しい道筋に置き、中国でのオープンソースの台頭の年として、</w:t>
      </w:r>
      <w:r w:rsidRPr="00570A72">
        <w:rPr>
          <w:rFonts w:eastAsiaTheme="minorEastAsia"/>
          <w:lang w:eastAsia="ja-JP"/>
        </w:rPr>
        <w:t>2021</w:t>
      </w:r>
      <w:r w:rsidRPr="00570A72">
        <w:rPr>
          <w:rFonts w:eastAsiaTheme="minorEastAsia"/>
          <w:lang w:eastAsia="ja-JP"/>
        </w:rPr>
        <w:t>年を楽しみにしていなければなりません。</w:t>
      </w:r>
    </w:p>
    <w:p w14:paraId="1333CBEF" w14:textId="77777777" w:rsidR="00570A72" w:rsidRPr="00570A72" w:rsidRDefault="00570A72" w:rsidP="008B618D">
      <w:pPr>
        <w:pStyle w:val="af5"/>
        <w:rPr>
          <w:rFonts w:eastAsiaTheme="minorEastAsia"/>
          <w:lang w:eastAsia="ja-JP"/>
        </w:rPr>
      </w:pPr>
    </w:p>
    <w:p w14:paraId="04636D9A" w14:textId="4D299BA0" w:rsidR="009A7F54" w:rsidRDefault="00570A72" w:rsidP="00595A8B">
      <w:pPr>
        <w:pStyle w:val="af5"/>
        <w:rPr>
          <w:rFonts w:eastAsiaTheme="minorEastAsia"/>
          <w:lang w:eastAsia="ja-JP"/>
        </w:rPr>
      </w:pPr>
      <w:r w:rsidRPr="00570A72">
        <w:rPr>
          <w:rFonts w:eastAsiaTheme="minorEastAsia" w:hint="eastAsia"/>
          <w:lang w:eastAsia="ja-JP"/>
        </w:rPr>
        <w:t>本項のデータは</w:t>
      </w:r>
      <w:proofErr w:type="spellStart"/>
      <w:r w:rsidRPr="00570A72">
        <w:rPr>
          <w:rFonts w:eastAsiaTheme="minorEastAsia"/>
          <w:lang w:eastAsia="ja-JP"/>
        </w:rPr>
        <w:t>Gitee</w:t>
      </w:r>
      <w:proofErr w:type="spellEnd"/>
      <w:r w:rsidRPr="00570A72">
        <w:rPr>
          <w:rFonts w:eastAsiaTheme="minorEastAsia"/>
          <w:lang w:eastAsia="ja-JP"/>
        </w:rPr>
        <w:t>プラットフォームから提供されており、チームメンバーである</w:t>
      </w:r>
      <w:r w:rsidR="005D5010" w:rsidRPr="005D5010">
        <w:rPr>
          <w:rFonts w:eastAsiaTheme="minorEastAsia" w:hint="eastAsia"/>
          <w:lang w:eastAsia="ja-JP"/>
        </w:rPr>
        <w:t>刘⾠、李</w:t>
      </w:r>
      <w:r w:rsidR="005D5010" w:rsidRPr="005D5010">
        <w:rPr>
          <w:rFonts w:ascii="SimSun" w:eastAsia="SimSun" w:hAnsi="SimSun" w:cs="SimSun" w:hint="eastAsia"/>
          <w:lang w:eastAsia="ja-JP"/>
        </w:rPr>
        <w:t>泽</w:t>
      </w:r>
      <w:r w:rsidR="005D5010" w:rsidRPr="005D5010">
        <w:rPr>
          <w:rFonts w:ascii="游明朝" w:eastAsia="游明朝" w:hAnsi="游明朝" w:cs="游明朝" w:hint="eastAsia"/>
          <w:lang w:eastAsia="ja-JP"/>
        </w:rPr>
        <w:t>⾠</w:t>
      </w:r>
      <w:r w:rsidRPr="00570A72">
        <w:rPr>
          <w:rFonts w:eastAsiaTheme="minorEastAsia"/>
          <w:lang w:eastAsia="ja-JP"/>
        </w:rPr>
        <w:t>が貢献しています。</w:t>
      </w:r>
    </w:p>
    <w:p w14:paraId="291A740E" w14:textId="77777777" w:rsidR="00595A8B" w:rsidRDefault="00595A8B" w:rsidP="00595A8B">
      <w:pPr>
        <w:pStyle w:val="af5"/>
        <w:spacing w:line="218" w:lineRule="auto"/>
        <w:ind w:left="193" w:right="208"/>
        <w:rPr>
          <w:rFonts w:eastAsiaTheme="minorEastAsia"/>
          <w:lang w:eastAsia="ja-JP"/>
        </w:rPr>
      </w:pPr>
    </w:p>
    <w:p w14:paraId="613A8CAF" w14:textId="75E9E59B" w:rsidR="00595A8B" w:rsidRPr="00D80D54" w:rsidRDefault="00595A8B" w:rsidP="00595A8B">
      <w:pPr>
        <w:pStyle w:val="af5"/>
        <w:spacing w:line="218" w:lineRule="auto"/>
        <w:ind w:left="193" w:right="208"/>
        <w:rPr>
          <w:rFonts w:eastAsia="DengXian"/>
          <w:lang w:eastAsia="ja-JP"/>
        </w:rPr>
      </w:pPr>
      <w:r>
        <w:rPr>
          <w:rFonts w:eastAsiaTheme="minorEastAsia" w:hint="eastAsia"/>
          <w:lang w:eastAsia="ja-JP"/>
        </w:rPr>
        <w:t>翻訳：高須正和</w:t>
      </w:r>
    </w:p>
    <w:p w14:paraId="1E340B84" w14:textId="77777777" w:rsidR="00595A8B" w:rsidRDefault="00595A8B" w:rsidP="00595A8B">
      <w:pPr>
        <w:pStyle w:val="af5"/>
        <w:spacing w:before="3"/>
        <w:rPr>
          <w:sz w:val="25"/>
          <w:lang w:eastAsia="ja-JP"/>
        </w:rPr>
      </w:pPr>
      <w:r>
        <w:rPr>
          <w:noProof/>
        </w:rPr>
        <mc:AlternateContent>
          <mc:Choice Requires="wps">
            <w:drawing>
              <wp:anchor distT="0" distB="0" distL="0" distR="0" simplePos="0" relativeHeight="251695104" behindDoc="1" locked="0" layoutInCell="1" allowOverlap="1" wp14:anchorId="1F97E61A" wp14:editId="216334B6">
                <wp:simplePos x="0" y="0"/>
                <wp:positionH relativeFrom="page">
                  <wp:posOffset>1189990</wp:posOffset>
                </wp:positionH>
                <wp:positionV relativeFrom="paragraph">
                  <wp:posOffset>323850</wp:posOffset>
                </wp:positionV>
                <wp:extent cx="5143500" cy="1270"/>
                <wp:effectExtent l="0" t="0" r="0" b="0"/>
                <wp:wrapTopAndBottom/>
                <wp:docPr id="107" name="フリーフォーム: 図形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BB7D6" id="フリーフォーム: 図形 107" o:spid="_x0000_s1026" style="position:absolute;left:0;text-align:left;margin-left:93.7pt;margin-top:25.5pt;width:40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AN71PwxAIAALw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4DAA76AF" w14:textId="77777777" w:rsidR="00595A8B" w:rsidRDefault="00595A8B" w:rsidP="00595A8B">
      <w:pPr>
        <w:rPr>
          <w:rFonts w:ascii="Microsoft YaHei" w:hAnsi="Microsoft YaHei" w:cs="Microsoft YaHei"/>
          <w:sz w:val="19"/>
          <w:szCs w:val="19"/>
        </w:rPr>
      </w:pPr>
      <w:r>
        <w:br w:type="page"/>
      </w:r>
    </w:p>
    <w:p w14:paraId="33FDED5B" w14:textId="56AF864D" w:rsidR="003E56C2" w:rsidRDefault="00A37DDE" w:rsidP="00A37DDE">
      <w:pPr>
        <w:pStyle w:val="1"/>
      </w:pPr>
      <w:r>
        <w:rPr>
          <w:rFonts w:hint="eastAsia"/>
        </w:rPr>
        <w:t>四.投資編</w:t>
      </w:r>
    </w:p>
    <w:p w14:paraId="74CDCE48" w14:textId="4F282658" w:rsidR="003E56C2" w:rsidRDefault="00A37DDE" w:rsidP="00A37DDE">
      <w:pPr>
        <w:pStyle w:val="af5"/>
        <w:rPr>
          <w:rFonts w:eastAsiaTheme="minorEastAsia"/>
          <w:lang w:eastAsia="ja-JP"/>
        </w:rPr>
      </w:pPr>
      <w:r w:rsidRPr="00A37DDE">
        <w:rPr>
          <w:rFonts w:eastAsiaTheme="minorEastAsia" w:hint="eastAsia"/>
          <w:lang w:eastAsia="ja-JP"/>
        </w:rPr>
        <w:t>国際的なベンチャーキャピタルやプライベートエクイティは、オープンソースのスタートアップ企業やプロジェクトに何年も投資してきましたが、そのリターンは途方もないものでした。中国の国内商用オープンソースソフトウェア企業は、国内外の投資家から注目され、投資されており、中国発のオープンソースプロジェクトの台頭に伴い、注目に値する。</w:t>
      </w:r>
    </w:p>
    <w:p w14:paraId="5253EA04" w14:textId="78457271" w:rsidR="00A37DDE" w:rsidRDefault="00A37DDE" w:rsidP="00A37DDE">
      <w:pPr>
        <w:pStyle w:val="af5"/>
        <w:rPr>
          <w:rFonts w:eastAsiaTheme="minorEastAsia"/>
          <w:lang w:eastAsia="ja-JP"/>
        </w:rPr>
      </w:pPr>
    </w:p>
    <w:p w14:paraId="1B4454D6" w14:textId="0F711930" w:rsidR="00A37DDE" w:rsidRDefault="00EF1D89" w:rsidP="00EF1D89">
      <w:pPr>
        <w:pStyle w:val="2"/>
      </w:pPr>
      <w:r>
        <w:rPr>
          <w:rFonts w:hint="eastAsia"/>
        </w:rPr>
        <w:t>1</w:t>
      </w:r>
      <w:r>
        <w:t>.</w:t>
      </w:r>
      <w:r w:rsidR="00A37DDE">
        <w:rPr>
          <w:rFonts w:hint="eastAsia"/>
        </w:rPr>
        <w:t>世界オープンソースユニコーン表（一部のみ）</w:t>
      </w:r>
    </w:p>
    <w:p w14:paraId="5E0F1278" w14:textId="4BABD5F2" w:rsidR="00E32AAF" w:rsidRPr="00A37DDE" w:rsidRDefault="00E32AAF" w:rsidP="00E32AAF">
      <w:pPr>
        <w:pStyle w:val="af5"/>
        <w:rPr>
          <w:rFonts w:eastAsiaTheme="minorEastAsia"/>
          <w:lang w:eastAsia="ja-JP"/>
        </w:rPr>
      </w:pPr>
      <w:r w:rsidRPr="00E32AAF">
        <w:rPr>
          <w:rFonts w:eastAsiaTheme="minorEastAsia"/>
          <w:noProof/>
          <w:lang w:eastAsia="ja-JP"/>
        </w:rPr>
        <w:drawing>
          <wp:inline distT="0" distB="0" distL="0" distR="0" wp14:anchorId="1A3B7324" wp14:editId="4829CAE3">
            <wp:extent cx="5400040" cy="2329180"/>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29180"/>
                    </a:xfrm>
                    <a:prstGeom prst="rect">
                      <a:avLst/>
                    </a:prstGeom>
                  </pic:spPr>
                </pic:pic>
              </a:graphicData>
            </a:graphic>
          </wp:inline>
        </w:drawing>
      </w:r>
    </w:p>
    <w:p w14:paraId="37491E70" w14:textId="0167AA94" w:rsidR="00E32AAF" w:rsidRDefault="002A241F" w:rsidP="00E32AAF">
      <w:pPr>
        <w:widowControl w:val="0"/>
        <w:autoSpaceDE w:val="0"/>
        <w:autoSpaceDN w:val="0"/>
        <w:adjustRightInd w:val="0"/>
        <w:spacing w:after="0" w:line="240" w:lineRule="auto"/>
        <w:rPr>
          <w:rFonts w:ascii="Arial" w:hAnsi="Arial" w:cs="Arial"/>
          <w:color w:val="494949"/>
          <w:sz w:val="19"/>
          <w:szCs w:val="19"/>
        </w:rPr>
      </w:pPr>
      <w:r>
        <w:rPr>
          <w:rFonts w:ascii="Arial" w:hAnsi="Arial" w:cs="Arial" w:hint="eastAsia"/>
          <w:color w:val="494949"/>
          <w:sz w:val="19"/>
          <w:szCs w:val="19"/>
        </w:rPr>
        <w:t>出展</w:t>
      </w:r>
      <w:r w:rsidR="00E32AAF">
        <w:rPr>
          <w:rFonts w:ascii="Arial" w:hAnsi="Arial" w:cs="Arial"/>
          <w:color w:val="494949"/>
          <w:sz w:val="19"/>
          <w:szCs w:val="19"/>
        </w:rPr>
        <w:t>：</w:t>
      </w:r>
      <w:r w:rsidR="00E32AAF">
        <w:rPr>
          <w:rFonts w:ascii="Arial" w:hAnsi="Arial" w:cs="Arial"/>
          <w:color w:val="494949"/>
          <w:sz w:val="19"/>
          <w:szCs w:val="19"/>
        </w:rPr>
        <w:t xml:space="preserve">COSSI: $100M+ Revenue Commercial Open-Source </w:t>
      </w:r>
      <w:proofErr w:type="spellStart"/>
      <w:r w:rsidR="00E32AAF">
        <w:rPr>
          <w:rFonts w:ascii="Arial" w:hAnsi="Arial" w:cs="Arial"/>
          <w:color w:val="494949"/>
          <w:sz w:val="19"/>
          <w:szCs w:val="19"/>
        </w:rPr>
        <w:t>Sof</w:t>
      </w:r>
      <w:proofErr w:type="spellEnd"/>
      <w:r w:rsidR="00E32AAF">
        <w:rPr>
          <w:rFonts w:ascii="Arial" w:hAnsi="Arial" w:cs="Arial"/>
          <w:color w:val="494949"/>
          <w:sz w:val="19"/>
          <w:szCs w:val="19"/>
        </w:rPr>
        <w:t xml:space="preserve"> t ware (COSS) Company</w:t>
      </w:r>
    </w:p>
    <w:p w14:paraId="50AA5AB9" w14:textId="34FA0760" w:rsidR="003E56C2" w:rsidRDefault="00E32AAF" w:rsidP="00E32AAF">
      <w:pPr>
        <w:pStyle w:val="af5"/>
        <w:rPr>
          <w:rFonts w:ascii="Arial" w:hAnsi="Arial" w:cs="Arial"/>
          <w:color w:val="70B2E8"/>
        </w:rPr>
      </w:pPr>
      <w:proofErr w:type="spellStart"/>
      <w:r>
        <w:rPr>
          <w:rFonts w:ascii="Arial" w:hAnsi="Arial" w:cs="Arial"/>
          <w:color w:val="494949"/>
        </w:rPr>
        <w:t>Index</w:t>
      </w:r>
      <w:r>
        <w:rPr>
          <w:rFonts w:ascii="Arial" w:hAnsi="Arial" w:cs="Arial"/>
          <w:color w:val="494949"/>
        </w:rPr>
        <w:t>：</w:t>
      </w:r>
      <w:hyperlink r:id="rId86" w:history="1">
        <w:r w:rsidR="002A241F" w:rsidRPr="00935630">
          <w:rPr>
            <w:rStyle w:val="afa"/>
            <w:rFonts w:ascii="Arial" w:hAnsi="Arial" w:cs="Arial"/>
          </w:rPr>
          <w:t>https</w:t>
        </w:r>
        <w:proofErr w:type="spellEnd"/>
        <w:r w:rsidR="002A241F" w:rsidRPr="00935630">
          <w:rPr>
            <w:rStyle w:val="afa"/>
            <w:rFonts w:ascii="Arial" w:hAnsi="Arial" w:cs="Arial"/>
          </w:rPr>
          <w:t>://coss.media/rise-of -the-open-source-ipo/</w:t>
        </w:r>
      </w:hyperlink>
    </w:p>
    <w:p w14:paraId="180CF813" w14:textId="1C89FBFE" w:rsidR="002A241F" w:rsidRDefault="002A241F" w:rsidP="00E32AAF">
      <w:pPr>
        <w:pStyle w:val="af5"/>
        <w:rPr>
          <w:rFonts w:ascii="Arial" w:hAnsi="Arial" w:cs="Arial"/>
          <w:color w:val="70B2E8"/>
        </w:rPr>
      </w:pPr>
    </w:p>
    <w:p w14:paraId="7494FC43" w14:textId="4D5B5CD1" w:rsidR="002A241F" w:rsidRDefault="00DC3355" w:rsidP="00DC3355">
      <w:pPr>
        <w:pStyle w:val="2"/>
      </w:pPr>
      <w:r>
        <w:rPr>
          <w:rFonts w:hint="eastAsia"/>
        </w:rPr>
        <w:t>2</w:t>
      </w:r>
      <w:r>
        <w:t>.</w:t>
      </w:r>
      <w:r w:rsidR="00EF1D89">
        <w:rPr>
          <w:rFonts w:hint="eastAsia"/>
        </w:rPr>
        <w:t>中国国内プロジェクト投資一覧（一部のみ）</w:t>
      </w:r>
    </w:p>
    <w:p w14:paraId="7EC96D5C" w14:textId="5944BC1D" w:rsidR="00EF1D89" w:rsidRDefault="00154BE2" w:rsidP="00EF1D89">
      <w:pPr>
        <w:pStyle w:val="af5"/>
        <w:rPr>
          <w:rFonts w:eastAsiaTheme="minorEastAsia"/>
          <w:lang w:eastAsia="ja-JP"/>
        </w:rPr>
      </w:pPr>
      <w:r w:rsidRPr="00154BE2">
        <w:rPr>
          <w:rFonts w:eastAsiaTheme="minorEastAsia"/>
          <w:noProof/>
          <w:lang w:eastAsia="ja-JP"/>
        </w:rPr>
        <w:drawing>
          <wp:inline distT="0" distB="0" distL="0" distR="0" wp14:anchorId="0A5A1954" wp14:editId="58B1F660">
            <wp:extent cx="5400040" cy="278828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88285"/>
                    </a:xfrm>
                    <a:prstGeom prst="rect">
                      <a:avLst/>
                    </a:prstGeom>
                  </pic:spPr>
                </pic:pic>
              </a:graphicData>
            </a:graphic>
          </wp:inline>
        </w:drawing>
      </w:r>
    </w:p>
    <w:p w14:paraId="7B340C71" w14:textId="3EC20197" w:rsidR="00FB68E5" w:rsidRPr="00FB68E5" w:rsidRDefault="00FB68E5" w:rsidP="00FB68E5">
      <w:pPr>
        <w:pStyle w:val="af5"/>
        <w:rPr>
          <w:rFonts w:asciiTheme="minorEastAsia" w:eastAsiaTheme="minorEastAsia" w:hAnsiTheme="minorEastAsia" w:cs="Arial"/>
          <w:lang w:eastAsia="ja-JP"/>
        </w:rPr>
      </w:pPr>
      <w:r w:rsidRPr="00FB68E5">
        <w:rPr>
          <w:rFonts w:eastAsiaTheme="minorEastAsia" w:hint="eastAsia"/>
          <w:b/>
          <w:bCs/>
          <w:lang w:eastAsia="ja-JP"/>
        </w:rPr>
        <w:t>識者レビュー</w:t>
      </w:r>
      <w:r w:rsidRPr="00FB68E5">
        <w:rPr>
          <w:rFonts w:eastAsiaTheme="minorEastAsia"/>
          <w:b/>
          <w:bCs/>
          <w:lang w:eastAsia="ja-JP"/>
        </w:rPr>
        <w:br/>
      </w:r>
      <w:r w:rsidRPr="00FB68E5">
        <w:rPr>
          <w:rFonts w:ascii="Arial" w:hAnsi="Arial" w:cs="Arial"/>
          <w:b/>
          <w:bCs/>
          <w:lang w:eastAsia="ja-JP"/>
        </w:rPr>
        <w:t>刘天栋</w:t>
      </w:r>
      <w:r w:rsidRPr="00FB68E5">
        <w:rPr>
          <w:rFonts w:asciiTheme="minorEastAsia" w:eastAsiaTheme="minorEastAsia" w:hAnsiTheme="minorEastAsia" w:cs="Arial" w:hint="eastAsia"/>
          <w:b/>
          <w:bCs/>
          <w:lang w:eastAsia="ja-JP"/>
        </w:rPr>
        <w:t>：</w:t>
      </w:r>
      <w:r w:rsidRPr="00FB68E5">
        <w:rPr>
          <w:rFonts w:asciiTheme="minorEastAsia" w:eastAsiaTheme="minorEastAsia" w:hAnsiTheme="minorEastAsia" w:cs="Arial" w:hint="eastAsia"/>
          <w:lang w:eastAsia="ja-JP"/>
        </w:rPr>
        <w:t>オープンソースは簡単ではないし、スタートアップは厳しい。すでに中国では、オープンソースプロジェクトをスタートアップとして成功させた例がいくつかあります。</w:t>
      </w:r>
      <w:proofErr w:type="spellStart"/>
      <w:r w:rsidRPr="00FB68E5">
        <w:rPr>
          <w:rFonts w:asciiTheme="minorEastAsia" w:eastAsiaTheme="minorEastAsia" w:hAnsiTheme="minorEastAsia" w:cs="Arial"/>
          <w:lang w:eastAsia="ja-JP"/>
        </w:rPr>
        <w:t>PingCAP</w:t>
      </w:r>
      <w:proofErr w:type="spellEnd"/>
      <w:r>
        <w:rPr>
          <w:rFonts w:asciiTheme="minorEastAsia" w:eastAsiaTheme="minorEastAsia" w:hAnsiTheme="minorEastAsia" w:cs="Arial" w:hint="eastAsia"/>
          <w:lang w:eastAsia="ja-JP"/>
        </w:rPr>
        <w:t>のオープンソースコミュニティ構築事例</w:t>
      </w:r>
      <w:r w:rsidRPr="00FB68E5">
        <w:rPr>
          <w:rFonts w:asciiTheme="minorEastAsia" w:eastAsiaTheme="minorEastAsia" w:hAnsiTheme="minorEastAsia" w:cs="Arial"/>
          <w:lang w:eastAsia="ja-JP"/>
        </w:rPr>
        <w:t>などから学ぶことをお勧めします。</w:t>
      </w:r>
    </w:p>
    <w:p w14:paraId="3CF19C6C" w14:textId="16CE3E71" w:rsidR="00FB68E5" w:rsidRDefault="00FB68E5" w:rsidP="00FB68E5">
      <w:pPr>
        <w:pStyle w:val="af5"/>
        <w:rPr>
          <w:rFonts w:ascii="Arial" w:hAnsi="Arial" w:cs="Arial"/>
          <w:lang w:eastAsia="ja-JP"/>
        </w:rPr>
      </w:pPr>
      <w:r w:rsidRPr="00FB68E5">
        <w:rPr>
          <w:rFonts w:asciiTheme="minorEastAsia" w:eastAsiaTheme="minorEastAsia" w:hAnsiTheme="minorEastAsia" w:cs="Arial" w:hint="eastAsia"/>
          <w:lang w:eastAsia="ja-JP"/>
        </w:rPr>
        <w:t>私たちは、製品の品質を向上させ、開発サイクルを短縮し、開発者やアーリーアダプターを集めて、私たちの経験に基づいたオープンソースプロジェクトのコミュニティを構築することに尽力しています。私たちは、中国のより多くの質の高いオープンソースプロジェクトが、将来的に成功したオープンソースソフトウェアのスタートアップ企業へと変貌していくことを期待しています。</w:t>
      </w:r>
    </w:p>
    <w:p w14:paraId="062727F2" w14:textId="27342923" w:rsidR="00FB68E5" w:rsidRDefault="00FB68E5" w:rsidP="00EF1D89">
      <w:pPr>
        <w:pStyle w:val="af5"/>
        <w:rPr>
          <w:rFonts w:ascii="Arial" w:hAnsi="Arial" w:cs="Arial"/>
          <w:lang w:eastAsia="ja-JP"/>
        </w:rPr>
      </w:pPr>
    </w:p>
    <w:p w14:paraId="016F2063" w14:textId="1881FB10" w:rsidR="002662E1" w:rsidRDefault="00FB68E5" w:rsidP="004C468F">
      <w:pPr>
        <w:pStyle w:val="af5"/>
        <w:rPr>
          <w:rFonts w:asciiTheme="minorEastAsia" w:eastAsiaTheme="minorEastAsia" w:hAnsiTheme="minorEastAsia" w:cs="Arial"/>
          <w:lang w:eastAsia="ja-JP"/>
        </w:rPr>
      </w:pPr>
      <w:r>
        <w:rPr>
          <w:rFonts w:ascii="Arial" w:hAnsi="Arial" w:cs="Arial"/>
          <w:lang w:eastAsia="ja-JP"/>
        </w:rPr>
        <w:t>陈阳</w:t>
      </w:r>
      <w:r>
        <w:rPr>
          <w:rFonts w:asciiTheme="minorEastAsia" w:eastAsiaTheme="minorEastAsia" w:hAnsiTheme="minorEastAsia" w:cs="Arial" w:hint="eastAsia"/>
          <w:lang w:eastAsia="ja-JP"/>
        </w:rPr>
        <w:t>：</w:t>
      </w:r>
      <w:r w:rsidR="004C468F">
        <w:rPr>
          <w:rFonts w:asciiTheme="minorEastAsia" w:eastAsiaTheme="minorEastAsia" w:hAnsiTheme="minorEastAsia" w:cs="Arial" w:hint="eastAsia"/>
          <w:lang w:eastAsia="ja-JP"/>
        </w:rPr>
        <w:t>一種のエコシステムが生じています。</w:t>
      </w:r>
      <w:r w:rsidR="004C468F" w:rsidRPr="004C468F">
        <w:rPr>
          <w:rFonts w:asciiTheme="minorEastAsia" w:eastAsiaTheme="minorEastAsia" w:hAnsiTheme="minorEastAsia" w:cs="Arial" w:hint="eastAsia"/>
          <w:lang w:eastAsia="ja-JP"/>
        </w:rPr>
        <w:t>オープンソースの話</w:t>
      </w:r>
      <w:r w:rsidR="004C468F">
        <w:rPr>
          <w:rFonts w:asciiTheme="minorEastAsia" w:eastAsiaTheme="minorEastAsia" w:hAnsiTheme="minorEastAsia" w:cs="Arial" w:hint="eastAsia"/>
          <w:lang w:eastAsia="ja-JP"/>
        </w:rPr>
        <w:t>について</w:t>
      </w:r>
      <w:r w:rsidR="004C468F" w:rsidRPr="004C468F">
        <w:rPr>
          <w:rFonts w:asciiTheme="minorEastAsia" w:eastAsiaTheme="minorEastAsia" w:hAnsiTheme="minorEastAsia" w:cs="Arial" w:hint="eastAsia"/>
          <w:lang w:eastAsia="ja-JP"/>
        </w:rPr>
        <w:t>理解し始めている分野が増えています。近年、政府機関がオープンソースに注目し始め、学校がオープンソースのコースや認定を推進し始め、企業がオープンソース委員会の設置を検討し始め、</w:t>
      </w:r>
      <w:r w:rsidR="004C468F" w:rsidRPr="004C468F">
        <w:rPr>
          <w:rFonts w:asciiTheme="minorEastAsia" w:eastAsiaTheme="minorEastAsia" w:hAnsiTheme="minorEastAsia" w:cs="Arial"/>
          <w:lang w:eastAsia="ja-JP"/>
        </w:rPr>
        <w:t>VCがオープンソースプロジェクトに注目し始め、複数の資金調達ラウンドやIPOの評価において、オープンソースは非常に重要な次元と評価になってきています。</w:t>
      </w:r>
    </w:p>
    <w:p w14:paraId="4D89588C" w14:textId="77777777" w:rsidR="002662E1" w:rsidRDefault="002662E1">
      <w:pPr>
        <w:rPr>
          <w:rFonts w:asciiTheme="minorEastAsia" w:hAnsiTheme="minorEastAsia" w:cs="Arial"/>
          <w:sz w:val="19"/>
          <w:szCs w:val="19"/>
        </w:rPr>
      </w:pPr>
      <w:r>
        <w:rPr>
          <w:rFonts w:asciiTheme="minorEastAsia" w:hAnsiTheme="minorEastAsia" w:cs="Arial"/>
        </w:rPr>
        <w:br w:type="page"/>
      </w:r>
    </w:p>
    <w:p w14:paraId="171ADC5D" w14:textId="6429134B" w:rsidR="00FB68E5" w:rsidRDefault="004C27BC" w:rsidP="004C27BC">
      <w:pPr>
        <w:pStyle w:val="1"/>
      </w:pPr>
      <w:r>
        <w:rPr>
          <w:rFonts w:hint="eastAsia"/>
        </w:rPr>
        <w:t>五.全体まとめ</w:t>
      </w:r>
    </w:p>
    <w:p w14:paraId="2474CE39"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最後に、この中国オープンソース年次報告書のデータ収集、執筆、専門家による解説、照合の作業を完了しました。</w:t>
      </w:r>
    </w:p>
    <w:p w14:paraId="30181D53"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改めて、体系的なプロセスで緊密な連携をとってくださった投稿者の皆様に感謝したいと思います。</w:t>
      </w:r>
    </w:p>
    <w:p w14:paraId="2829D0F8" w14:textId="77777777" w:rsidR="00964BAA" w:rsidRPr="00964BAA" w:rsidRDefault="00964BAA" w:rsidP="00964BAA">
      <w:pPr>
        <w:pStyle w:val="af5"/>
        <w:rPr>
          <w:rFonts w:eastAsiaTheme="minorEastAsia"/>
          <w:lang w:eastAsia="ja-JP"/>
        </w:rPr>
      </w:pPr>
    </w:p>
    <w:p w14:paraId="67428F6F" w14:textId="77777777" w:rsidR="00964BAA" w:rsidRPr="00964BAA" w:rsidRDefault="00964BAA" w:rsidP="00964BAA">
      <w:pPr>
        <w:pStyle w:val="af5"/>
        <w:rPr>
          <w:rFonts w:eastAsiaTheme="minorEastAsia"/>
          <w:lang w:eastAsia="ja-JP"/>
        </w:rPr>
      </w:pPr>
      <w:r w:rsidRPr="00964BAA">
        <w:rPr>
          <w:rFonts w:eastAsiaTheme="minorEastAsia"/>
          <w:lang w:eastAsia="ja-JP"/>
        </w:rPr>
        <w:t>2020</w:t>
      </w:r>
      <w:r w:rsidRPr="00964BAA">
        <w:rPr>
          <w:rFonts w:eastAsiaTheme="minorEastAsia"/>
          <w:lang w:eastAsia="ja-JP"/>
        </w:rPr>
        <w:t>年中国オープンソース年次報告書の最も大きなイノベーションは、前年の調査に</w:t>
      </w:r>
      <w:r w:rsidRPr="00964BAA">
        <w:rPr>
          <w:rFonts w:eastAsiaTheme="minorEastAsia"/>
          <w:lang w:eastAsia="ja-JP"/>
        </w:rPr>
        <w:t>GitHub</w:t>
      </w:r>
      <w:r w:rsidRPr="00964BAA">
        <w:rPr>
          <w:rFonts w:eastAsiaTheme="minorEastAsia"/>
          <w:lang w:eastAsia="ja-JP"/>
        </w:rPr>
        <w:t>と</w:t>
      </w:r>
      <w:proofErr w:type="spellStart"/>
      <w:r w:rsidRPr="00964BAA">
        <w:rPr>
          <w:rFonts w:eastAsiaTheme="minorEastAsia"/>
          <w:lang w:eastAsia="ja-JP"/>
        </w:rPr>
        <w:t>Gitee</w:t>
      </w:r>
      <w:proofErr w:type="spellEnd"/>
      <w:r w:rsidRPr="00964BAA">
        <w:rPr>
          <w:rFonts w:eastAsiaTheme="minorEastAsia"/>
          <w:lang w:eastAsia="ja-JP"/>
        </w:rPr>
        <w:t>プラットフォームのデータ分析を追加したことです。</w:t>
      </w:r>
    </w:p>
    <w:p w14:paraId="7F859141"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w:t>
      </w:r>
      <w:r w:rsidRPr="00964BAA">
        <w:rPr>
          <w:rFonts w:eastAsiaTheme="minorEastAsia"/>
          <w:lang w:eastAsia="ja-JP"/>
        </w:rPr>
        <w:tab/>
        <w:t>GitHub 2020 Digital Annual Report</w:t>
      </w:r>
      <w:r w:rsidRPr="00964BAA">
        <w:rPr>
          <w:rFonts w:eastAsiaTheme="minorEastAsia"/>
          <w:lang w:eastAsia="ja-JP"/>
        </w:rPr>
        <w:t>、</w:t>
      </w:r>
      <w:r w:rsidRPr="00964BAA">
        <w:rPr>
          <w:rFonts w:eastAsiaTheme="minorEastAsia"/>
          <w:lang w:eastAsia="ja-JP"/>
        </w:rPr>
        <w:t>X-lab Open Lab</w:t>
      </w:r>
      <w:r w:rsidRPr="00964BAA">
        <w:rPr>
          <w:rFonts w:eastAsiaTheme="minorEastAsia"/>
          <w:lang w:eastAsia="ja-JP"/>
        </w:rPr>
        <w:t>、</w:t>
      </w:r>
      <w:r w:rsidRPr="00964BAA">
        <w:rPr>
          <w:rFonts w:eastAsiaTheme="minorEastAsia"/>
          <w:lang w:eastAsia="ja-JP"/>
        </w:rPr>
        <w:t>2</w:t>
      </w:r>
      <w:r w:rsidRPr="00964BAA">
        <w:rPr>
          <w:rFonts w:eastAsiaTheme="minorEastAsia"/>
          <w:lang w:eastAsia="ja-JP"/>
        </w:rPr>
        <w:t>月中旬に公開予定</w:t>
      </w:r>
    </w:p>
    <w:p w14:paraId="42225516"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w:t>
      </w:r>
      <w:r w:rsidRPr="00964BAA">
        <w:rPr>
          <w:rFonts w:eastAsiaTheme="minorEastAsia"/>
          <w:lang w:eastAsia="ja-JP"/>
        </w:rPr>
        <w:tab/>
        <w:t>2020</w:t>
      </w:r>
      <w:r w:rsidRPr="00964BAA">
        <w:rPr>
          <w:rFonts w:eastAsiaTheme="minorEastAsia"/>
          <w:lang w:eastAsia="ja-JP"/>
        </w:rPr>
        <w:t>年版</w:t>
      </w:r>
      <w:proofErr w:type="spellStart"/>
      <w:r w:rsidRPr="00964BAA">
        <w:rPr>
          <w:rFonts w:eastAsiaTheme="minorEastAsia"/>
          <w:lang w:eastAsia="ja-JP"/>
        </w:rPr>
        <w:t>Gitee</w:t>
      </w:r>
      <w:proofErr w:type="spellEnd"/>
      <w:r w:rsidRPr="00964BAA">
        <w:rPr>
          <w:rFonts w:eastAsiaTheme="minorEastAsia"/>
          <w:lang w:eastAsia="ja-JP"/>
        </w:rPr>
        <w:t>オープンソースレポート「</w:t>
      </w:r>
      <w:proofErr w:type="spellStart"/>
      <w:r w:rsidRPr="00964BAA">
        <w:rPr>
          <w:rFonts w:eastAsiaTheme="minorEastAsia"/>
          <w:lang w:eastAsia="ja-JP"/>
        </w:rPr>
        <w:t>Gitee</w:t>
      </w:r>
      <w:proofErr w:type="spellEnd"/>
      <w:r w:rsidRPr="00964BAA">
        <w:rPr>
          <w:rFonts w:eastAsiaTheme="minorEastAsia"/>
          <w:lang w:eastAsia="ja-JP"/>
        </w:rPr>
        <w:t>」が正式に発表されました。</w:t>
      </w:r>
    </w:p>
    <w:p w14:paraId="3A270B2D" w14:textId="77777777" w:rsidR="00964BAA" w:rsidRPr="00964BAA" w:rsidRDefault="00964BAA" w:rsidP="00964BAA">
      <w:pPr>
        <w:pStyle w:val="af5"/>
        <w:rPr>
          <w:rFonts w:eastAsiaTheme="minorEastAsia"/>
          <w:lang w:eastAsia="ja-JP"/>
        </w:rPr>
      </w:pPr>
    </w:p>
    <w:p w14:paraId="06E4A38E" w14:textId="51BFA1AB" w:rsidR="00964BAA" w:rsidRPr="00964BAA" w:rsidRDefault="00964BAA" w:rsidP="00964BAA">
      <w:pPr>
        <w:pStyle w:val="af5"/>
        <w:rPr>
          <w:rFonts w:eastAsiaTheme="minorEastAsia"/>
          <w:lang w:eastAsia="ja-JP"/>
        </w:rPr>
      </w:pPr>
      <w:r w:rsidRPr="00964BAA">
        <w:rPr>
          <w:rFonts w:eastAsiaTheme="minorEastAsia" w:hint="eastAsia"/>
          <w:lang w:eastAsia="ja-JP"/>
        </w:rPr>
        <w:t>オープンソース・ソフトウェアは、私たちのデジタル社会の</w:t>
      </w:r>
      <w:r w:rsidR="00994F79">
        <w:rPr>
          <w:rFonts w:eastAsiaTheme="minorEastAsia" w:hint="eastAsia"/>
          <w:lang w:eastAsia="ja-JP"/>
        </w:rPr>
        <w:t>クロック発振器</w:t>
      </w:r>
      <w:r w:rsidRPr="00964BAA">
        <w:rPr>
          <w:rFonts w:eastAsiaTheme="minorEastAsia" w:hint="eastAsia"/>
          <w:lang w:eastAsia="ja-JP"/>
        </w:rPr>
        <w:t>となっており、私たち全員が協力して取り組んだ結果です。</w:t>
      </w:r>
    </w:p>
    <w:p w14:paraId="16D6105F" w14:textId="76E30397" w:rsidR="004C27BC" w:rsidRDefault="00964BAA" w:rsidP="00964BAA">
      <w:pPr>
        <w:pStyle w:val="af5"/>
        <w:rPr>
          <w:rFonts w:eastAsiaTheme="minorEastAsia"/>
          <w:lang w:eastAsia="ja-JP"/>
        </w:rPr>
      </w:pPr>
      <w:r w:rsidRPr="00964BAA">
        <w:rPr>
          <w:rFonts w:eastAsiaTheme="minorEastAsia" w:hint="eastAsia"/>
          <w:lang w:eastAsia="ja-JP"/>
        </w:rPr>
        <w:t>私は、人間のファイルの開発に対するオープンソース協力の多大な貢献を認識しており、この「</w:t>
      </w:r>
      <w:bookmarkStart w:id="2" w:name="_Hlk64228960"/>
      <w:r w:rsidR="00346A2B" w:rsidRPr="00B945D4">
        <w:rPr>
          <w:rFonts w:eastAsiaTheme="minorEastAsia" w:hint="eastAsia"/>
          <w:color w:val="FF0000"/>
          <w:lang w:eastAsia="ja-JP"/>
        </w:rPr>
        <w:t>中国开源年度</w:t>
      </w:r>
      <w:r w:rsidR="00346A2B" w:rsidRPr="00B945D4">
        <w:rPr>
          <w:rFonts w:ascii="SimSun" w:eastAsia="SimSun" w:hAnsi="SimSun" w:cs="SimSun" w:hint="eastAsia"/>
          <w:color w:val="FF0000"/>
          <w:lang w:eastAsia="ja-JP"/>
        </w:rPr>
        <w:t>报</w:t>
      </w:r>
      <w:r w:rsidR="00346A2B" w:rsidRPr="00B945D4">
        <w:rPr>
          <w:rFonts w:ascii="游明朝" w:eastAsia="游明朝" w:hAnsi="游明朝" w:cs="游明朝" w:hint="eastAsia"/>
          <w:color w:val="FF0000"/>
          <w:lang w:eastAsia="ja-JP"/>
        </w:rPr>
        <w:t>告</w:t>
      </w:r>
      <w:bookmarkEnd w:id="2"/>
      <w:r w:rsidR="00346A2B">
        <w:rPr>
          <w:rFonts w:ascii="游明朝" w:eastAsia="游明朝" w:hAnsi="游明朝" w:cs="游明朝" w:hint="eastAsia"/>
          <w:lang w:eastAsia="ja-JP"/>
        </w:rPr>
        <w:t>（</w:t>
      </w:r>
      <w:r w:rsidRPr="00964BAA">
        <w:rPr>
          <w:rFonts w:eastAsiaTheme="minorEastAsia" w:hint="eastAsia"/>
          <w:lang w:eastAsia="ja-JP"/>
        </w:rPr>
        <w:t>中国オープンソース年次報告書</w:t>
      </w:r>
      <w:r w:rsidR="00346A2B">
        <w:rPr>
          <w:rFonts w:eastAsiaTheme="minorEastAsia" w:hint="eastAsia"/>
          <w:lang w:eastAsia="ja-JP"/>
        </w:rPr>
        <w:t>）</w:t>
      </w:r>
      <w:r w:rsidRPr="00964BAA">
        <w:rPr>
          <w:rFonts w:eastAsiaTheme="minorEastAsia" w:hint="eastAsia"/>
          <w:lang w:eastAsia="ja-JP"/>
        </w:rPr>
        <w:t>」という形でオープンソースへの愛を表現したいと思います。</w:t>
      </w:r>
    </w:p>
    <w:p w14:paraId="7E0DB522" w14:textId="6EEACE2A" w:rsidR="00595A8B" w:rsidRDefault="00595A8B" w:rsidP="00964BAA">
      <w:pPr>
        <w:pStyle w:val="af5"/>
        <w:rPr>
          <w:rFonts w:eastAsiaTheme="minorEastAsia"/>
          <w:lang w:eastAsia="ja-JP"/>
        </w:rPr>
      </w:pPr>
    </w:p>
    <w:p w14:paraId="40F401FE" w14:textId="0B7C20C0" w:rsidR="00595A8B" w:rsidRDefault="00595A8B" w:rsidP="00964BAA">
      <w:pPr>
        <w:pStyle w:val="af5"/>
        <w:rPr>
          <w:rFonts w:eastAsiaTheme="minorEastAsia"/>
          <w:lang w:eastAsia="ja-JP"/>
        </w:rPr>
      </w:pPr>
    </w:p>
    <w:p w14:paraId="6FDC7CE8" w14:textId="77777777" w:rsidR="00595A8B" w:rsidRDefault="00595A8B" w:rsidP="00595A8B">
      <w:pPr>
        <w:pStyle w:val="af5"/>
        <w:rPr>
          <w:rFonts w:eastAsiaTheme="minorEastAsia"/>
          <w:lang w:eastAsia="ja-JP"/>
        </w:rPr>
      </w:pPr>
      <w:r>
        <w:rPr>
          <w:rFonts w:eastAsiaTheme="minorEastAsia" w:hint="eastAsia"/>
          <w:lang w:eastAsia="ja-JP"/>
        </w:rPr>
        <w:t>翻訳を終えて：高須正和</w:t>
      </w:r>
    </w:p>
    <w:p w14:paraId="57C77346" w14:textId="57772B71" w:rsidR="00B91306" w:rsidRDefault="00822873" w:rsidP="00595A8B">
      <w:pPr>
        <w:pStyle w:val="af5"/>
        <w:rPr>
          <w:rFonts w:eastAsiaTheme="minorEastAsia"/>
          <w:lang w:eastAsia="ja-JP"/>
        </w:rPr>
      </w:pPr>
      <w:r>
        <w:rPr>
          <w:rFonts w:eastAsiaTheme="minorEastAsia" w:hint="eastAsia"/>
          <w:lang w:eastAsia="ja-JP"/>
        </w:rPr>
        <w:t>日本語：</w:t>
      </w:r>
      <w:r>
        <w:rPr>
          <w:rFonts w:eastAsiaTheme="minorEastAsia"/>
          <w:lang w:eastAsia="ja-JP"/>
        </w:rPr>
        <w:br/>
      </w:r>
      <w:r w:rsidR="00595A8B">
        <w:rPr>
          <w:rFonts w:eastAsiaTheme="minorEastAsia" w:hint="eastAsia"/>
          <w:lang w:eastAsia="ja-JP"/>
        </w:rPr>
        <w:t>この「</w:t>
      </w:r>
      <w:r w:rsidR="00595A8B" w:rsidRPr="00595A8B">
        <w:rPr>
          <w:rFonts w:eastAsiaTheme="minorEastAsia" w:hint="eastAsia"/>
          <w:lang w:eastAsia="ja-JP"/>
        </w:rPr>
        <w:t>中国开源年度</w:t>
      </w:r>
      <w:r w:rsidR="00595A8B" w:rsidRPr="00595A8B">
        <w:rPr>
          <w:rFonts w:ascii="SimSun" w:eastAsia="SimSun" w:hAnsi="SimSun" w:cs="SimSun" w:hint="eastAsia"/>
          <w:lang w:eastAsia="ja-JP"/>
        </w:rPr>
        <w:t>报</w:t>
      </w:r>
      <w:r w:rsidR="00595A8B" w:rsidRPr="00595A8B">
        <w:rPr>
          <w:rFonts w:ascii="游明朝" w:eastAsia="游明朝" w:hAnsi="游明朝" w:cs="游明朝" w:hint="eastAsia"/>
          <w:lang w:eastAsia="ja-JP"/>
        </w:rPr>
        <w:t>告</w:t>
      </w:r>
      <w:r w:rsidR="00595A8B">
        <w:rPr>
          <w:rFonts w:eastAsiaTheme="minorEastAsia" w:hint="eastAsia"/>
          <w:lang w:eastAsia="ja-JP"/>
        </w:rPr>
        <w:t>」は中国オープンソースコミュニティ</w:t>
      </w:r>
      <w:r w:rsidR="00724AC8">
        <w:rPr>
          <w:rFonts w:eastAsiaTheme="minorEastAsia" w:hint="eastAsia"/>
          <w:lang w:eastAsia="ja-JP"/>
        </w:rPr>
        <w:t>が、制度、技術、</w:t>
      </w:r>
      <w:r>
        <w:rPr>
          <w:rFonts w:eastAsiaTheme="minorEastAsia" w:hint="eastAsia"/>
          <w:lang w:eastAsia="ja-JP"/>
        </w:rPr>
        <w:t>,</w:t>
      </w:r>
      <w:r w:rsidR="00724AC8">
        <w:rPr>
          <w:rFonts w:eastAsiaTheme="minorEastAsia" w:hint="eastAsia"/>
          <w:lang w:eastAsia="ja-JP"/>
        </w:rPr>
        <w:t>コミュニティ、ビジネスのどの方面でも、</w:t>
      </w:r>
      <w:r w:rsidR="00724AC8">
        <w:rPr>
          <w:rFonts w:eastAsiaTheme="minorEastAsia" w:hint="eastAsia"/>
          <w:lang w:eastAsia="ja-JP"/>
        </w:rPr>
        <w:t>2</w:t>
      </w:r>
      <w:r w:rsidR="00724AC8">
        <w:rPr>
          <w:rFonts w:eastAsiaTheme="minorEastAsia"/>
          <w:lang w:eastAsia="ja-JP"/>
        </w:rPr>
        <w:t>020</w:t>
      </w:r>
      <w:r w:rsidR="00724AC8">
        <w:rPr>
          <w:rFonts w:eastAsiaTheme="minorEastAsia" w:hint="eastAsia"/>
          <w:lang w:eastAsia="ja-JP"/>
        </w:rPr>
        <w:t>年の</w:t>
      </w:r>
      <w:r w:rsidR="00724AC8">
        <w:rPr>
          <w:rFonts w:eastAsiaTheme="minorEastAsia" w:hint="eastAsia"/>
          <w:lang w:eastAsia="ja-JP"/>
        </w:rPr>
        <w:t>1</w:t>
      </w:r>
      <w:r w:rsidR="00724AC8">
        <w:rPr>
          <w:rFonts w:eastAsiaTheme="minorEastAsia" w:hint="eastAsia"/>
          <w:lang w:eastAsia="ja-JP"/>
        </w:rPr>
        <w:t>年間で大きく成長し、今後さらなる急成長が見込めることの証明です。</w:t>
      </w:r>
      <w:r w:rsidR="00B91306">
        <w:rPr>
          <w:rFonts w:eastAsiaTheme="minorEastAsia" w:hint="eastAsia"/>
          <w:lang w:eastAsia="ja-JP"/>
        </w:rPr>
        <w:t>2</w:t>
      </w:r>
      <w:r w:rsidR="00B91306">
        <w:rPr>
          <w:rFonts w:eastAsiaTheme="minorEastAsia"/>
          <w:lang w:eastAsia="ja-JP"/>
        </w:rPr>
        <w:t>019</w:t>
      </w:r>
      <w:r w:rsidR="00B91306">
        <w:rPr>
          <w:rFonts w:eastAsiaTheme="minorEastAsia" w:hint="eastAsia"/>
          <w:lang w:eastAsia="ja-JP"/>
        </w:rPr>
        <w:t>年のものと比べ、プロジェクトはさらに多様でハイレベルになりました。そのなかには</w:t>
      </w:r>
      <w:proofErr w:type="spellStart"/>
      <w:r w:rsidR="00B91306">
        <w:rPr>
          <w:rFonts w:eastAsiaTheme="minorEastAsia" w:hint="eastAsia"/>
          <w:lang w:eastAsia="ja-JP"/>
        </w:rPr>
        <w:t>G</w:t>
      </w:r>
      <w:r w:rsidR="00B91306">
        <w:rPr>
          <w:rFonts w:eastAsiaTheme="minorEastAsia"/>
          <w:lang w:eastAsia="ja-JP"/>
        </w:rPr>
        <w:t>itee</w:t>
      </w:r>
      <w:proofErr w:type="spellEnd"/>
      <w:r w:rsidR="00B91306">
        <w:rPr>
          <w:rFonts w:eastAsiaTheme="minorEastAsia" w:hint="eastAsia"/>
          <w:lang w:eastAsia="ja-JP"/>
        </w:rPr>
        <w:t>に多く見られる組み込み系など、中国が世界に先駆ける可能性を秘めたものもあります。</w:t>
      </w:r>
      <w:r w:rsidR="00B91306">
        <w:rPr>
          <w:rFonts w:eastAsiaTheme="minorEastAsia"/>
          <w:lang w:eastAsia="ja-JP"/>
        </w:rPr>
        <w:br/>
      </w:r>
      <w:r w:rsidR="00B91306">
        <w:rPr>
          <w:rFonts w:eastAsiaTheme="minorEastAsia" w:hint="eastAsia"/>
          <w:lang w:eastAsia="ja-JP"/>
        </w:rPr>
        <w:t>また、オープンソースコミュニティのガバナンスについても進化し、中国国内で通用しやすい独自のオープンソースライセンスや公的なコミュニティが拡大し、投資についても伸びているのも、注目すべき傾向です。</w:t>
      </w:r>
    </w:p>
    <w:p w14:paraId="0CA9633E" w14:textId="5027D97A" w:rsidR="00B91306" w:rsidRDefault="006A5436" w:rsidP="00595A8B">
      <w:pPr>
        <w:pStyle w:val="af5"/>
        <w:rPr>
          <w:rFonts w:eastAsiaTheme="minorEastAsia"/>
          <w:lang w:eastAsia="ja-JP"/>
        </w:rPr>
      </w:pPr>
      <w:r>
        <w:rPr>
          <w:rFonts w:eastAsiaTheme="minorEastAsia" w:hint="eastAsia"/>
          <w:lang w:eastAsia="ja-JP"/>
        </w:rPr>
        <w:t>様々な国からの参加者を集める、中国を代表するオープンソース・アライアンス開源社ですが、公用語が中国語のため、基本的に中国語圏のメンバーのみで運営されていました。</w:t>
      </w:r>
      <w:r>
        <w:rPr>
          <w:rFonts w:eastAsiaTheme="minorEastAsia" w:hint="eastAsia"/>
          <w:lang w:eastAsia="ja-JP"/>
        </w:rPr>
        <w:t>2</w:t>
      </w:r>
      <w:r>
        <w:rPr>
          <w:rFonts w:eastAsiaTheme="minorEastAsia"/>
          <w:lang w:eastAsia="ja-JP"/>
        </w:rPr>
        <w:t>021</w:t>
      </w:r>
      <w:r>
        <w:rPr>
          <w:rFonts w:eastAsiaTheme="minorEastAsia" w:hint="eastAsia"/>
          <w:lang w:eastAsia="ja-JP"/>
        </w:rPr>
        <w:t>年度から、日本人の僕も正式メンバーとなりました。</w:t>
      </w:r>
      <w:r>
        <w:rPr>
          <w:rFonts w:eastAsiaTheme="minorEastAsia" w:hint="eastAsia"/>
          <w:lang w:eastAsia="ja-JP"/>
        </w:rPr>
        <w:t>2</w:t>
      </w:r>
      <w:r>
        <w:rPr>
          <w:rFonts w:eastAsiaTheme="minorEastAsia"/>
          <w:lang w:eastAsia="ja-JP"/>
        </w:rPr>
        <w:t>021</w:t>
      </w:r>
      <w:r>
        <w:rPr>
          <w:rFonts w:eastAsiaTheme="minorEastAsia" w:hint="eastAsia"/>
          <w:lang w:eastAsia="ja-JP"/>
        </w:rPr>
        <w:t>年度の中国オープンソースは、更に世界への貢献を大きくしていくでしょう。</w:t>
      </w:r>
      <w:r w:rsidR="00822873">
        <w:rPr>
          <w:rFonts w:eastAsiaTheme="minorEastAsia"/>
          <w:lang w:eastAsia="ja-JP"/>
        </w:rPr>
        <w:br/>
      </w:r>
      <w:r w:rsidR="00822873">
        <w:rPr>
          <w:rFonts w:eastAsiaTheme="minorEastAsia" w:hint="eastAsia"/>
          <w:lang w:eastAsia="ja-JP"/>
        </w:rPr>
        <w:t>オープンソースのコミュニティへの貢献は、誰にでも開かれています。翻訳についてのレビューをお待ちしております。</w:t>
      </w:r>
      <w:r w:rsidR="00822873">
        <w:rPr>
          <w:rFonts w:eastAsiaTheme="minorEastAsia" w:hint="eastAsia"/>
          <w:lang w:eastAsia="ja-JP"/>
        </w:rPr>
        <w:t xml:space="preserve"> </w:t>
      </w:r>
      <w:r w:rsidR="00822873">
        <w:rPr>
          <w:rFonts w:eastAsiaTheme="minorEastAsia"/>
          <w:lang w:eastAsia="ja-JP"/>
        </w:rPr>
        <w:t>info@takasumasakazu.</w:t>
      </w:r>
      <w:r w:rsidR="00822873">
        <w:rPr>
          <w:rFonts w:eastAsiaTheme="minorEastAsia" w:hint="eastAsia"/>
          <w:lang w:eastAsia="ja-JP"/>
        </w:rPr>
        <w:t>n</w:t>
      </w:r>
      <w:r w:rsidR="00822873">
        <w:rPr>
          <w:rFonts w:eastAsiaTheme="minorEastAsia"/>
          <w:lang w:eastAsia="ja-JP"/>
        </w:rPr>
        <w:t>et</w:t>
      </w:r>
    </w:p>
    <w:p w14:paraId="607317AD" w14:textId="3A602BCD" w:rsidR="006A5436" w:rsidRPr="00822873" w:rsidRDefault="006A5436" w:rsidP="00595A8B">
      <w:pPr>
        <w:pStyle w:val="af5"/>
        <w:rPr>
          <w:rFonts w:eastAsiaTheme="minorEastAsia"/>
          <w:lang w:eastAsia="ja-JP"/>
        </w:rPr>
      </w:pPr>
    </w:p>
    <w:p w14:paraId="7531EACE" w14:textId="6FA1FAB5" w:rsidR="00822873" w:rsidRPr="00822873" w:rsidRDefault="00822873" w:rsidP="00822873">
      <w:pPr>
        <w:pStyle w:val="af5"/>
        <w:rPr>
          <w:rFonts w:eastAsiaTheme="minorEastAsia"/>
          <w:lang w:eastAsia="ja-JP"/>
        </w:rPr>
      </w:pPr>
      <w:r>
        <w:rPr>
          <w:rFonts w:eastAsiaTheme="minorEastAsia" w:hint="eastAsia"/>
          <w:lang w:eastAsia="ja-JP"/>
        </w:rPr>
        <w:t>E</w:t>
      </w:r>
      <w:r>
        <w:rPr>
          <w:rFonts w:eastAsiaTheme="minorEastAsia"/>
          <w:lang w:eastAsia="ja-JP"/>
        </w:rPr>
        <w:t>nglish</w:t>
      </w:r>
      <w:r>
        <w:rPr>
          <w:rFonts w:eastAsiaTheme="minorEastAsia" w:hint="eastAsia"/>
          <w:lang w:eastAsia="ja-JP"/>
        </w:rPr>
        <w:t>：</w:t>
      </w:r>
      <w:r>
        <w:rPr>
          <w:rFonts w:eastAsiaTheme="minorEastAsia"/>
          <w:lang w:eastAsia="ja-JP"/>
        </w:rPr>
        <w:br/>
      </w:r>
      <w:r w:rsidRPr="00822873">
        <w:rPr>
          <w:rFonts w:eastAsiaTheme="minorEastAsia"/>
          <w:lang w:eastAsia="ja-JP"/>
        </w:rPr>
        <w:t>This Report China Open Source Report 2020 is the evidence about the glowing Open source scene in China. That glow in 2020 means all aspects, include more popular,  higher technology, more transparency, community, and business. All projects got more diverse, and also a higher level.</w:t>
      </w:r>
    </w:p>
    <w:p w14:paraId="1709C5D8" w14:textId="77777777" w:rsidR="00822873" w:rsidRPr="00822873" w:rsidRDefault="00822873" w:rsidP="00822873">
      <w:pPr>
        <w:pStyle w:val="af5"/>
        <w:rPr>
          <w:rFonts w:eastAsiaTheme="minorEastAsia"/>
          <w:lang w:eastAsia="ja-JP"/>
        </w:rPr>
      </w:pPr>
      <w:r w:rsidRPr="00822873">
        <w:rPr>
          <w:rFonts w:eastAsiaTheme="minorEastAsia"/>
          <w:lang w:eastAsia="ja-JP"/>
        </w:rPr>
        <w:t xml:space="preserve">Some projects you can see in </w:t>
      </w:r>
      <w:proofErr w:type="spellStart"/>
      <w:r w:rsidRPr="00822873">
        <w:rPr>
          <w:rFonts w:eastAsiaTheme="minorEastAsia"/>
          <w:lang w:eastAsia="ja-JP"/>
        </w:rPr>
        <w:t>Gitee</w:t>
      </w:r>
      <w:proofErr w:type="spellEnd"/>
      <w:r w:rsidRPr="00822873">
        <w:rPr>
          <w:rFonts w:eastAsiaTheme="minorEastAsia"/>
          <w:lang w:eastAsia="ja-JP"/>
        </w:rPr>
        <w:t xml:space="preserve">, these IoT and embedded software categories, China will lead the others in the world. </w:t>
      </w:r>
    </w:p>
    <w:p w14:paraId="6CF79D3F" w14:textId="77777777" w:rsidR="00822873" w:rsidRPr="00822873" w:rsidRDefault="00822873" w:rsidP="00822873">
      <w:pPr>
        <w:pStyle w:val="af5"/>
        <w:rPr>
          <w:rFonts w:eastAsiaTheme="minorEastAsia"/>
          <w:lang w:eastAsia="ja-JP"/>
        </w:rPr>
      </w:pPr>
      <w:r w:rsidRPr="00822873">
        <w:rPr>
          <w:rFonts w:eastAsiaTheme="minorEastAsia"/>
          <w:lang w:eastAsia="ja-JP"/>
        </w:rPr>
        <w:t>Also, non-technology topics are memorable. Such as community governance, own a license for Chinese society, glow the official community, and investment from VC.</w:t>
      </w:r>
    </w:p>
    <w:p w14:paraId="167D3D27" w14:textId="78845B42" w:rsidR="006A5436" w:rsidRDefault="00822873" w:rsidP="00822873">
      <w:pPr>
        <w:pStyle w:val="af5"/>
        <w:rPr>
          <w:rFonts w:eastAsiaTheme="minorEastAsia"/>
          <w:lang w:eastAsia="ja-JP"/>
        </w:rPr>
      </w:pPr>
      <w:proofErr w:type="spellStart"/>
      <w:r w:rsidRPr="00822873">
        <w:rPr>
          <w:rFonts w:eastAsiaTheme="minorEastAsia"/>
          <w:lang w:eastAsia="ja-JP"/>
        </w:rPr>
        <w:t>KaiYuanShe</w:t>
      </w:r>
      <w:proofErr w:type="spellEnd"/>
      <w:r w:rsidRPr="00822873">
        <w:rPr>
          <w:rFonts w:eastAsiaTheme="minorEastAsia"/>
          <w:lang w:eastAsia="ja-JP"/>
        </w:rPr>
        <w:t xml:space="preserve">(China Open Source Alliance) is the international community, but for the Chinese speaker. I`m an official member of </w:t>
      </w:r>
      <w:proofErr w:type="spellStart"/>
      <w:r w:rsidRPr="00822873">
        <w:rPr>
          <w:rFonts w:eastAsiaTheme="minorEastAsia"/>
          <w:lang w:eastAsia="ja-JP"/>
        </w:rPr>
        <w:t>Kaiyuanshe</w:t>
      </w:r>
      <w:proofErr w:type="spellEnd"/>
      <w:r w:rsidRPr="00822873">
        <w:rPr>
          <w:rFonts w:eastAsiaTheme="minorEastAsia"/>
          <w:lang w:eastAsia="ja-JP"/>
        </w:rPr>
        <w:t xml:space="preserve"> from 2021. </w:t>
      </w:r>
      <w:proofErr w:type="spellStart"/>
      <w:r w:rsidRPr="00822873">
        <w:rPr>
          <w:rFonts w:eastAsiaTheme="minorEastAsia"/>
          <w:lang w:eastAsia="ja-JP"/>
        </w:rPr>
        <w:t>KaiYuanShe</w:t>
      </w:r>
      <w:proofErr w:type="spellEnd"/>
      <w:r w:rsidRPr="00822873">
        <w:rPr>
          <w:rFonts w:eastAsiaTheme="minorEastAsia"/>
          <w:lang w:eastAsia="ja-JP"/>
        </w:rPr>
        <w:t xml:space="preserve"> will contribute to the world.</w:t>
      </w:r>
      <w:r>
        <w:rPr>
          <w:rFonts w:eastAsiaTheme="minorEastAsia"/>
          <w:lang w:eastAsia="ja-JP"/>
        </w:rPr>
        <w:br/>
      </w:r>
    </w:p>
    <w:p w14:paraId="5BAC934B" w14:textId="77777777" w:rsidR="00BC4EB5" w:rsidRPr="00BC4EB5" w:rsidRDefault="00AF5691" w:rsidP="00BC4EB5">
      <w:pPr>
        <w:pStyle w:val="af5"/>
        <w:rPr>
          <w:rFonts w:eastAsiaTheme="minorEastAsia"/>
          <w:lang w:eastAsia="zh-CN"/>
        </w:rPr>
      </w:pPr>
      <w:r>
        <w:rPr>
          <w:rFonts w:eastAsiaTheme="minorEastAsia" w:hint="eastAsia"/>
          <w:lang w:eastAsia="zh-CN"/>
        </w:rPr>
        <w:t>中文：</w:t>
      </w:r>
      <w:r>
        <w:rPr>
          <w:rFonts w:eastAsiaTheme="minorEastAsia"/>
          <w:lang w:eastAsia="zh-CN"/>
        </w:rPr>
        <w:br/>
      </w:r>
      <w:r w:rsidR="00BC4EB5" w:rsidRPr="00BC4EB5">
        <w:rPr>
          <w:rFonts w:eastAsiaTheme="minorEastAsia" w:hint="eastAsia"/>
          <w:lang w:eastAsia="zh-CN"/>
        </w:rPr>
        <w:t>本《</w:t>
      </w:r>
      <w:r w:rsidR="00BC4EB5" w:rsidRPr="00BC4EB5">
        <w:rPr>
          <w:rFonts w:eastAsiaTheme="minorEastAsia"/>
          <w:lang w:eastAsia="zh-CN"/>
        </w:rPr>
        <w:t>2020</w:t>
      </w:r>
      <w:r w:rsidR="00BC4EB5" w:rsidRPr="00BC4EB5">
        <w:rPr>
          <w:rFonts w:eastAsiaTheme="minorEastAsia"/>
          <w:lang w:eastAsia="zh-CN"/>
        </w:rPr>
        <w:t>年中国</w:t>
      </w:r>
      <w:r w:rsidR="00BC4EB5" w:rsidRPr="00BC4EB5">
        <w:rPr>
          <w:rFonts w:eastAsiaTheme="minorEastAsia" w:hint="eastAsia"/>
          <w:lang w:eastAsia="zh-CN"/>
        </w:rPr>
        <w:t>开源</w:t>
      </w:r>
      <w:r w:rsidR="00BC4EB5" w:rsidRPr="00BC4EB5">
        <w:rPr>
          <w:rFonts w:ascii="SimSun" w:eastAsia="SimSun" w:hAnsi="SimSun" w:cs="SimSun" w:hint="eastAsia"/>
          <w:lang w:eastAsia="zh-CN"/>
        </w:rPr>
        <w:t>报</w:t>
      </w:r>
      <w:r w:rsidR="00BC4EB5" w:rsidRPr="00BC4EB5">
        <w:rPr>
          <w:rFonts w:ascii="游明朝" w:eastAsia="游明朝" w:hAnsi="游明朝" w:cs="游明朝" w:hint="eastAsia"/>
          <w:lang w:eastAsia="zh-CN"/>
        </w:rPr>
        <w:t>告》是有关中国开放源地</w:t>
      </w:r>
      <w:r w:rsidR="00BC4EB5" w:rsidRPr="00BC4EB5">
        <w:rPr>
          <w:rFonts w:ascii="SimSun" w:eastAsia="SimSun" w:hAnsi="SimSun" w:cs="SimSun" w:hint="eastAsia"/>
          <w:lang w:eastAsia="zh-CN"/>
        </w:rPr>
        <w:t>发</w:t>
      </w:r>
      <w:r w:rsidR="00BC4EB5" w:rsidRPr="00BC4EB5">
        <w:rPr>
          <w:rFonts w:ascii="游明朝" w:eastAsia="游明朝" w:hAnsi="游明朝" w:cs="游明朝" w:hint="eastAsia"/>
          <w:lang w:eastAsia="zh-CN"/>
        </w:rPr>
        <w:t>光</w:t>
      </w:r>
      <w:r w:rsidR="00BC4EB5" w:rsidRPr="00BC4EB5">
        <w:rPr>
          <w:rFonts w:ascii="SimSun" w:eastAsia="SimSun" w:hAnsi="SimSun" w:cs="SimSun" w:hint="eastAsia"/>
          <w:lang w:eastAsia="zh-CN"/>
        </w:rPr>
        <w:t>场</w:t>
      </w:r>
      <w:r w:rsidR="00BC4EB5" w:rsidRPr="00BC4EB5">
        <w:rPr>
          <w:rFonts w:ascii="游明朝" w:eastAsia="游明朝" w:hAnsi="游明朝" w:cs="游明朝" w:hint="eastAsia"/>
          <w:lang w:eastAsia="zh-CN"/>
        </w:rPr>
        <w:t>景的</w:t>
      </w:r>
      <w:r w:rsidR="00BC4EB5" w:rsidRPr="00BC4EB5">
        <w:rPr>
          <w:rFonts w:ascii="SimSun" w:eastAsia="SimSun" w:hAnsi="SimSun" w:cs="SimSun" w:hint="eastAsia"/>
          <w:lang w:eastAsia="zh-CN"/>
        </w:rPr>
        <w:t>证</w:t>
      </w:r>
      <w:r w:rsidR="00BC4EB5" w:rsidRPr="00BC4EB5">
        <w:rPr>
          <w:rFonts w:ascii="游明朝" w:eastAsia="游明朝" w:hAnsi="游明朝" w:cs="游明朝" w:hint="eastAsia"/>
          <w:lang w:eastAsia="zh-CN"/>
        </w:rPr>
        <w:t>据。</w:t>
      </w:r>
      <w:r w:rsidR="00BC4EB5" w:rsidRPr="00BC4EB5">
        <w:rPr>
          <w:rFonts w:eastAsiaTheme="minorEastAsia"/>
          <w:lang w:eastAsia="zh-CN"/>
        </w:rPr>
        <w:t>2020</w:t>
      </w:r>
      <w:r w:rsidR="00BC4EB5" w:rsidRPr="00BC4EB5">
        <w:rPr>
          <w:rFonts w:eastAsiaTheme="minorEastAsia"/>
          <w:lang w:eastAsia="zh-CN"/>
        </w:rPr>
        <w:t>年的光芒意味着所有方面，包括更受</w:t>
      </w:r>
      <w:r w:rsidR="00BC4EB5" w:rsidRPr="00BC4EB5">
        <w:rPr>
          <w:rFonts w:ascii="SimSun" w:eastAsia="SimSun" w:hAnsi="SimSun" w:cs="SimSun" w:hint="eastAsia"/>
          <w:lang w:eastAsia="zh-CN"/>
        </w:rPr>
        <w:t>欢</w:t>
      </w:r>
      <w:r w:rsidR="00BC4EB5" w:rsidRPr="00BC4EB5">
        <w:rPr>
          <w:rFonts w:ascii="游明朝" w:eastAsia="游明朝" w:hAnsi="游明朝" w:cs="游明朝" w:hint="eastAsia"/>
          <w:lang w:eastAsia="zh-CN"/>
        </w:rPr>
        <w:t>迎、更高的技</w:t>
      </w:r>
      <w:r w:rsidR="00BC4EB5" w:rsidRPr="00BC4EB5">
        <w:rPr>
          <w:rFonts w:ascii="SimSun" w:eastAsia="SimSun" w:hAnsi="SimSun" w:cs="SimSun" w:hint="eastAsia"/>
          <w:lang w:eastAsia="zh-CN"/>
        </w:rPr>
        <w:t>术</w:t>
      </w:r>
      <w:r w:rsidR="00BC4EB5" w:rsidRPr="00BC4EB5">
        <w:rPr>
          <w:rFonts w:ascii="游明朝" w:eastAsia="游明朝" w:hAnsi="游明朝" w:cs="游明朝" w:hint="eastAsia"/>
          <w:lang w:eastAsia="zh-CN"/>
        </w:rPr>
        <w:t>、更高的透明度、社区和</w:t>
      </w:r>
      <w:r w:rsidR="00BC4EB5" w:rsidRPr="00BC4EB5">
        <w:rPr>
          <w:rFonts w:ascii="SimSun" w:eastAsia="SimSun" w:hAnsi="SimSun" w:cs="SimSun" w:hint="eastAsia"/>
          <w:lang w:eastAsia="zh-CN"/>
        </w:rPr>
        <w:t>业务</w:t>
      </w:r>
      <w:r w:rsidR="00BC4EB5" w:rsidRPr="00BC4EB5">
        <w:rPr>
          <w:rFonts w:ascii="游明朝" w:eastAsia="游明朝" w:hAnsi="游明朝" w:cs="游明朝" w:hint="eastAsia"/>
          <w:lang w:eastAsia="zh-CN"/>
        </w:rPr>
        <w:t>。所有</w:t>
      </w:r>
      <w:r w:rsidR="00BC4EB5" w:rsidRPr="00BC4EB5">
        <w:rPr>
          <w:rFonts w:ascii="SimSun" w:eastAsia="SimSun" w:hAnsi="SimSun" w:cs="SimSun" w:hint="eastAsia"/>
          <w:lang w:eastAsia="zh-CN"/>
        </w:rPr>
        <w:t>项</w:t>
      </w:r>
      <w:r w:rsidR="00BC4EB5" w:rsidRPr="00BC4EB5">
        <w:rPr>
          <w:rFonts w:ascii="游明朝" w:eastAsia="游明朝" w:hAnsi="游明朝" w:cs="游明朝" w:hint="eastAsia"/>
          <w:lang w:eastAsia="zh-CN"/>
        </w:rPr>
        <w:t>目都</w:t>
      </w:r>
      <w:r w:rsidR="00BC4EB5" w:rsidRPr="00BC4EB5">
        <w:rPr>
          <w:rFonts w:ascii="SimSun" w:eastAsia="SimSun" w:hAnsi="SimSun" w:cs="SimSun" w:hint="eastAsia"/>
          <w:lang w:eastAsia="zh-CN"/>
        </w:rPr>
        <w:t>变</w:t>
      </w:r>
      <w:r w:rsidR="00BC4EB5" w:rsidRPr="00BC4EB5">
        <w:rPr>
          <w:rFonts w:ascii="游明朝" w:eastAsia="游明朝" w:hAnsi="游明朝" w:cs="游明朝" w:hint="eastAsia"/>
          <w:lang w:eastAsia="zh-CN"/>
        </w:rPr>
        <w:t>得更加多</w:t>
      </w:r>
      <w:r w:rsidR="00BC4EB5" w:rsidRPr="00BC4EB5">
        <w:rPr>
          <w:rFonts w:ascii="SimSun" w:eastAsia="SimSun" w:hAnsi="SimSun" w:cs="SimSun" w:hint="eastAsia"/>
          <w:lang w:eastAsia="zh-CN"/>
        </w:rPr>
        <w:t>样</w:t>
      </w:r>
      <w:r w:rsidR="00BC4EB5" w:rsidRPr="00BC4EB5">
        <w:rPr>
          <w:rFonts w:ascii="游明朝" w:eastAsia="游明朝" w:hAnsi="游明朝" w:cs="游明朝" w:hint="eastAsia"/>
          <w:lang w:eastAsia="zh-CN"/>
        </w:rPr>
        <w:t>化，也更加高</w:t>
      </w:r>
      <w:r w:rsidR="00BC4EB5" w:rsidRPr="00BC4EB5">
        <w:rPr>
          <w:rFonts w:ascii="SimSun" w:eastAsia="SimSun" w:hAnsi="SimSun" w:cs="SimSun" w:hint="eastAsia"/>
          <w:lang w:eastAsia="zh-CN"/>
        </w:rPr>
        <w:t>层</w:t>
      </w:r>
      <w:r w:rsidR="00BC4EB5" w:rsidRPr="00BC4EB5">
        <w:rPr>
          <w:rFonts w:ascii="游明朝" w:eastAsia="游明朝" w:hAnsi="游明朝" w:cs="游明朝" w:hint="eastAsia"/>
          <w:lang w:eastAsia="zh-CN"/>
        </w:rPr>
        <w:t>次。</w:t>
      </w:r>
    </w:p>
    <w:p w14:paraId="069B8309" w14:textId="77777777" w:rsidR="00BC4EB5" w:rsidRPr="00BC4EB5" w:rsidRDefault="00BC4EB5" w:rsidP="00BC4EB5">
      <w:pPr>
        <w:pStyle w:val="af5"/>
        <w:rPr>
          <w:rFonts w:eastAsiaTheme="minorEastAsia"/>
          <w:lang w:eastAsia="zh-CN"/>
        </w:rPr>
      </w:pPr>
    </w:p>
    <w:p w14:paraId="16FE9B22" w14:textId="77777777" w:rsidR="00BC4EB5" w:rsidRPr="00BC4EB5" w:rsidRDefault="00BC4EB5" w:rsidP="00BC4EB5">
      <w:pPr>
        <w:pStyle w:val="af5"/>
        <w:rPr>
          <w:rFonts w:eastAsiaTheme="minorEastAsia"/>
          <w:lang w:eastAsia="zh-CN"/>
        </w:rPr>
      </w:pPr>
      <w:r w:rsidRPr="00BC4EB5">
        <w:rPr>
          <w:rFonts w:eastAsiaTheme="minorEastAsia" w:hint="eastAsia"/>
          <w:lang w:eastAsia="zh-CN"/>
        </w:rPr>
        <w:t>一些</w:t>
      </w:r>
      <w:r w:rsidRPr="00BC4EB5">
        <w:rPr>
          <w:rFonts w:ascii="SimSun" w:eastAsia="SimSun" w:hAnsi="SimSun" w:cs="SimSun" w:hint="eastAsia"/>
          <w:lang w:eastAsia="zh-CN"/>
        </w:rPr>
        <w:t>项</w:t>
      </w:r>
      <w:r w:rsidRPr="00BC4EB5">
        <w:rPr>
          <w:rFonts w:ascii="游明朝" w:eastAsia="游明朝" w:hAnsi="游明朝" w:cs="游明朝" w:hint="eastAsia"/>
          <w:lang w:eastAsia="zh-CN"/>
        </w:rPr>
        <w:t>目，你可以看到在</w:t>
      </w:r>
      <w:proofErr w:type="spellStart"/>
      <w:r w:rsidRPr="00BC4EB5">
        <w:rPr>
          <w:rFonts w:eastAsiaTheme="minorEastAsia"/>
          <w:lang w:eastAsia="zh-CN"/>
        </w:rPr>
        <w:t>Gitee</w:t>
      </w:r>
      <w:proofErr w:type="spellEnd"/>
      <w:r w:rsidRPr="00BC4EB5">
        <w:rPr>
          <w:rFonts w:eastAsiaTheme="minorEastAsia"/>
          <w:lang w:eastAsia="zh-CN"/>
        </w:rPr>
        <w:t>，</w:t>
      </w:r>
      <w:r w:rsidRPr="00BC4EB5">
        <w:rPr>
          <w:rFonts w:ascii="SimSun" w:eastAsia="SimSun" w:hAnsi="SimSun" w:cs="SimSun" w:hint="eastAsia"/>
          <w:lang w:eastAsia="zh-CN"/>
        </w:rPr>
        <w:t>这</w:t>
      </w:r>
      <w:r w:rsidRPr="00BC4EB5">
        <w:rPr>
          <w:rFonts w:ascii="游明朝" w:eastAsia="游明朝" w:hAnsi="游明朝" w:cs="游明朝" w:hint="eastAsia"/>
          <w:lang w:eastAsia="zh-CN"/>
        </w:rPr>
        <w:t>些物</w:t>
      </w:r>
      <w:r w:rsidRPr="00BC4EB5">
        <w:rPr>
          <w:rFonts w:ascii="SimSun" w:eastAsia="SimSun" w:hAnsi="SimSun" w:cs="SimSun" w:hint="eastAsia"/>
          <w:lang w:eastAsia="zh-CN"/>
        </w:rPr>
        <w:t>联</w:t>
      </w:r>
      <w:r w:rsidRPr="00BC4EB5">
        <w:rPr>
          <w:rFonts w:ascii="游明朝" w:eastAsia="游明朝" w:hAnsi="游明朝" w:cs="游明朝" w:hint="eastAsia"/>
          <w:lang w:eastAsia="zh-CN"/>
        </w:rPr>
        <w:t>网和嵌入式</w:t>
      </w:r>
      <w:r w:rsidRPr="00BC4EB5">
        <w:rPr>
          <w:rFonts w:ascii="SimSun" w:eastAsia="SimSun" w:hAnsi="SimSun" w:cs="SimSun" w:hint="eastAsia"/>
          <w:lang w:eastAsia="zh-CN"/>
        </w:rPr>
        <w:t>软</w:t>
      </w:r>
      <w:r w:rsidRPr="00BC4EB5">
        <w:rPr>
          <w:rFonts w:ascii="游明朝" w:eastAsia="游明朝" w:hAnsi="游明朝" w:cs="游明朝" w:hint="eastAsia"/>
          <w:lang w:eastAsia="zh-CN"/>
        </w:rPr>
        <w:t>件类别，中国将</w:t>
      </w:r>
      <w:r w:rsidRPr="00BC4EB5">
        <w:rPr>
          <w:rFonts w:ascii="SimSun" w:eastAsia="SimSun" w:hAnsi="SimSun" w:cs="SimSun" w:hint="eastAsia"/>
          <w:lang w:eastAsia="zh-CN"/>
        </w:rPr>
        <w:t>领</w:t>
      </w:r>
      <w:r w:rsidRPr="00BC4EB5">
        <w:rPr>
          <w:rFonts w:ascii="游明朝" w:eastAsia="游明朝" w:hAnsi="游明朝" w:cs="游明朝" w:hint="eastAsia"/>
          <w:lang w:eastAsia="zh-CN"/>
        </w:rPr>
        <w:t>先其他世界。</w:t>
      </w:r>
    </w:p>
    <w:p w14:paraId="409216EE" w14:textId="77777777" w:rsidR="00BC4EB5" w:rsidRPr="00BC4EB5" w:rsidRDefault="00BC4EB5" w:rsidP="00BC4EB5">
      <w:pPr>
        <w:pStyle w:val="af5"/>
        <w:rPr>
          <w:rFonts w:eastAsiaTheme="minorEastAsia"/>
          <w:lang w:eastAsia="zh-CN"/>
        </w:rPr>
      </w:pPr>
    </w:p>
    <w:p w14:paraId="3F868F6A" w14:textId="77777777" w:rsidR="00BC4EB5" w:rsidRPr="00BC4EB5" w:rsidRDefault="00BC4EB5" w:rsidP="00BC4EB5">
      <w:pPr>
        <w:pStyle w:val="af5"/>
        <w:rPr>
          <w:rFonts w:eastAsiaTheme="minorEastAsia"/>
          <w:lang w:eastAsia="zh-CN"/>
        </w:rPr>
      </w:pPr>
      <w:r w:rsidRPr="00BC4EB5">
        <w:rPr>
          <w:rFonts w:eastAsiaTheme="minorEastAsia" w:hint="eastAsia"/>
          <w:lang w:eastAsia="zh-CN"/>
        </w:rPr>
        <w:t>此外，非技</w:t>
      </w:r>
      <w:r w:rsidRPr="00BC4EB5">
        <w:rPr>
          <w:rFonts w:ascii="SimSun" w:eastAsia="SimSun" w:hAnsi="SimSun" w:cs="SimSun" w:hint="eastAsia"/>
          <w:lang w:eastAsia="zh-CN"/>
        </w:rPr>
        <w:t>术</w:t>
      </w:r>
      <w:r w:rsidRPr="00BC4EB5">
        <w:rPr>
          <w:rFonts w:ascii="游明朝" w:eastAsia="游明朝" w:hAnsi="游明朝" w:cs="游明朝" w:hint="eastAsia"/>
          <w:lang w:eastAsia="zh-CN"/>
        </w:rPr>
        <w:t>主</w:t>
      </w:r>
      <w:r w:rsidRPr="00BC4EB5">
        <w:rPr>
          <w:rFonts w:ascii="SimSun" w:eastAsia="SimSun" w:hAnsi="SimSun" w:cs="SimSun" w:hint="eastAsia"/>
          <w:lang w:eastAsia="zh-CN"/>
        </w:rPr>
        <w:t>题</w:t>
      </w:r>
      <w:r w:rsidRPr="00BC4EB5">
        <w:rPr>
          <w:rFonts w:ascii="游明朝" w:eastAsia="游明朝" w:hAnsi="游明朝" w:cs="游明朝" w:hint="eastAsia"/>
          <w:lang w:eastAsia="zh-CN"/>
        </w:rPr>
        <w:t>也令人</w:t>
      </w:r>
      <w:r w:rsidRPr="00BC4EB5">
        <w:rPr>
          <w:rFonts w:ascii="SimSun" w:eastAsia="SimSun" w:hAnsi="SimSun" w:cs="SimSun" w:hint="eastAsia"/>
          <w:lang w:eastAsia="zh-CN"/>
        </w:rPr>
        <w:t>难</w:t>
      </w:r>
      <w:r w:rsidRPr="00BC4EB5">
        <w:rPr>
          <w:rFonts w:ascii="游明朝" w:eastAsia="游明朝" w:hAnsi="游明朝" w:cs="游明朝" w:hint="eastAsia"/>
          <w:lang w:eastAsia="zh-CN"/>
        </w:rPr>
        <w:t>忘。如社区治理、</w:t>
      </w:r>
      <w:r w:rsidRPr="00BC4EB5">
        <w:rPr>
          <w:rFonts w:ascii="SimSun" w:eastAsia="SimSun" w:hAnsi="SimSun" w:cs="SimSun" w:hint="eastAsia"/>
          <w:lang w:eastAsia="zh-CN"/>
        </w:rPr>
        <w:t>拥</w:t>
      </w:r>
      <w:r w:rsidRPr="00BC4EB5">
        <w:rPr>
          <w:rFonts w:ascii="游明朝" w:eastAsia="游明朝" w:hAnsi="游明朝" w:cs="游明朝" w:hint="eastAsia"/>
          <w:lang w:eastAsia="zh-CN"/>
        </w:rPr>
        <w:t>有中国社会的</w:t>
      </w:r>
      <w:r w:rsidRPr="00BC4EB5">
        <w:rPr>
          <w:rFonts w:ascii="SimSun" w:eastAsia="SimSun" w:hAnsi="SimSun" w:cs="SimSun" w:hint="eastAsia"/>
          <w:lang w:eastAsia="zh-CN"/>
        </w:rPr>
        <w:t>执</w:t>
      </w:r>
      <w:r w:rsidRPr="00BC4EB5">
        <w:rPr>
          <w:rFonts w:ascii="游明朝" w:eastAsia="游明朝" w:hAnsi="游明朝" w:cs="游明朝" w:hint="eastAsia"/>
          <w:lang w:eastAsia="zh-CN"/>
        </w:rPr>
        <w:t>照、</w:t>
      </w:r>
      <w:r w:rsidRPr="00BC4EB5">
        <w:rPr>
          <w:rFonts w:ascii="SimSun" w:eastAsia="SimSun" w:hAnsi="SimSun" w:cs="SimSun" w:hint="eastAsia"/>
          <w:lang w:eastAsia="zh-CN"/>
        </w:rPr>
        <w:t>为</w:t>
      </w:r>
      <w:r w:rsidRPr="00BC4EB5">
        <w:rPr>
          <w:rFonts w:ascii="游明朝" w:eastAsia="游明朝" w:hAnsi="游明朝" w:cs="游明朝" w:hint="eastAsia"/>
          <w:lang w:eastAsia="zh-CN"/>
        </w:rPr>
        <w:t>官方社区</w:t>
      </w:r>
      <w:r w:rsidRPr="00BC4EB5">
        <w:rPr>
          <w:rFonts w:ascii="SimSun" w:eastAsia="SimSun" w:hAnsi="SimSun" w:cs="SimSun" w:hint="eastAsia"/>
          <w:lang w:eastAsia="zh-CN"/>
        </w:rPr>
        <w:t>发</w:t>
      </w:r>
      <w:r w:rsidRPr="00BC4EB5">
        <w:rPr>
          <w:rFonts w:ascii="游明朝" w:eastAsia="游明朝" w:hAnsi="游明朝" w:cs="游明朝" w:hint="eastAsia"/>
          <w:lang w:eastAsia="zh-CN"/>
        </w:rPr>
        <w:t>光、</w:t>
      </w:r>
      <w:r w:rsidRPr="00BC4EB5">
        <w:rPr>
          <w:rFonts w:eastAsiaTheme="minorEastAsia"/>
          <w:lang w:eastAsia="zh-CN"/>
        </w:rPr>
        <w:t>VC</w:t>
      </w:r>
      <w:r w:rsidRPr="00BC4EB5">
        <w:rPr>
          <w:rFonts w:eastAsiaTheme="minorEastAsia"/>
          <w:lang w:eastAsia="zh-CN"/>
        </w:rPr>
        <w:t>投</w:t>
      </w:r>
      <w:r w:rsidRPr="00BC4EB5">
        <w:rPr>
          <w:rFonts w:ascii="SimSun" w:eastAsia="SimSun" w:hAnsi="SimSun" w:cs="SimSun" w:hint="eastAsia"/>
          <w:lang w:eastAsia="zh-CN"/>
        </w:rPr>
        <w:t>资</w:t>
      </w:r>
      <w:r w:rsidRPr="00BC4EB5">
        <w:rPr>
          <w:rFonts w:ascii="游明朝" w:eastAsia="游明朝" w:hAnsi="游明朝" w:cs="游明朝" w:hint="eastAsia"/>
          <w:lang w:eastAsia="zh-CN"/>
        </w:rPr>
        <w:t>等。</w:t>
      </w:r>
    </w:p>
    <w:p w14:paraId="28389F04" w14:textId="77777777" w:rsidR="00BC4EB5" w:rsidRPr="00BC4EB5" w:rsidRDefault="00BC4EB5" w:rsidP="00BC4EB5">
      <w:pPr>
        <w:pStyle w:val="af5"/>
        <w:rPr>
          <w:rFonts w:eastAsiaTheme="minorEastAsia"/>
          <w:lang w:eastAsia="zh-CN"/>
        </w:rPr>
      </w:pPr>
    </w:p>
    <w:p w14:paraId="14A7EB57" w14:textId="1F391733" w:rsidR="00724AC8" w:rsidRDefault="00BC4EB5" w:rsidP="00BC4EB5">
      <w:pPr>
        <w:pStyle w:val="af5"/>
        <w:rPr>
          <w:rFonts w:eastAsiaTheme="minorEastAsia"/>
          <w:lang w:eastAsia="zh-CN"/>
        </w:rPr>
      </w:pPr>
      <w:r w:rsidRPr="00BC4EB5">
        <w:rPr>
          <w:rFonts w:eastAsiaTheme="minorEastAsia" w:hint="eastAsia"/>
          <w:lang w:eastAsia="zh-CN"/>
        </w:rPr>
        <w:t>开源社是国</w:t>
      </w:r>
      <w:r w:rsidRPr="00BC4EB5">
        <w:rPr>
          <w:rFonts w:ascii="SimSun" w:eastAsia="SimSun" w:hAnsi="SimSun" w:cs="SimSun" w:hint="eastAsia"/>
          <w:lang w:eastAsia="zh-CN"/>
        </w:rPr>
        <w:t>际</w:t>
      </w:r>
      <w:r w:rsidRPr="00BC4EB5">
        <w:rPr>
          <w:rFonts w:ascii="游明朝" w:eastAsia="游明朝" w:hAnsi="游明朝" w:cs="游明朝" w:hint="eastAsia"/>
          <w:lang w:eastAsia="zh-CN"/>
        </w:rPr>
        <w:t>社区，但</w:t>
      </w:r>
      <w:r w:rsidRPr="00BC4EB5">
        <w:rPr>
          <w:rFonts w:ascii="SimSun" w:eastAsia="SimSun" w:hAnsi="SimSun" w:cs="SimSun" w:hint="eastAsia"/>
          <w:lang w:eastAsia="zh-CN"/>
        </w:rPr>
        <w:t>对</w:t>
      </w:r>
      <w:r w:rsidRPr="00BC4EB5">
        <w:rPr>
          <w:rFonts w:ascii="游明朝" w:eastAsia="游明朝" w:hAnsi="游明朝" w:cs="游明朝" w:hint="eastAsia"/>
          <w:lang w:eastAsia="zh-CN"/>
        </w:rPr>
        <w:t>于中文来</w:t>
      </w:r>
      <w:r w:rsidRPr="00BC4EB5">
        <w:rPr>
          <w:rFonts w:ascii="SimSun" w:eastAsia="SimSun" w:hAnsi="SimSun" w:cs="SimSun" w:hint="eastAsia"/>
          <w:lang w:eastAsia="zh-CN"/>
        </w:rPr>
        <w:t>说</w:t>
      </w:r>
      <w:r w:rsidRPr="00BC4EB5">
        <w:rPr>
          <w:rFonts w:ascii="游明朝" w:eastAsia="游明朝" w:hAnsi="游明朝" w:cs="游明朝" w:hint="eastAsia"/>
          <w:lang w:eastAsia="zh-CN"/>
        </w:rPr>
        <w:t>。我是开源社</w:t>
      </w:r>
      <w:r w:rsidRPr="00BC4EB5">
        <w:rPr>
          <w:rFonts w:eastAsiaTheme="minorEastAsia"/>
          <w:lang w:eastAsia="zh-CN"/>
        </w:rPr>
        <w:t>2021</w:t>
      </w:r>
      <w:r w:rsidRPr="00BC4EB5">
        <w:rPr>
          <w:rFonts w:eastAsiaTheme="minorEastAsia"/>
          <w:lang w:eastAsia="zh-CN"/>
        </w:rPr>
        <w:t>年的正式成</w:t>
      </w:r>
      <w:r w:rsidRPr="00BC4EB5">
        <w:rPr>
          <w:rFonts w:ascii="SimSun" w:eastAsia="SimSun" w:hAnsi="SimSun" w:cs="SimSun" w:hint="eastAsia"/>
          <w:lang w:eastAsia="zh-CN"/>
        </w:rPr>
        <w:t>员</w:t>
      </w:r>
      <w:r w:rsidRPr="00BC4EB5">
        <w:rPr>
          <w:rFonts w:ascii="游明朝" w:eastAsia="游明朝" w:hAnsi="游明朝" w:cs="游明朝" w:hint="eastAsia"/>
          <w:lang w:eastAsia="zh-CN"/>
        </w:rPr>
        <w:t>。开源社将</w:t>
      </w:r>
      <w:r w:rsidRPr="00BC4EB5">
        <w:rPr>
          <w:rFonts w:ascii="SimSun" w:eastAsia="SimSun" w:hAnsi="SimSun" w:cs="SimSun" w:hint="eastAsia"/>
          <w:lang w:eastAsia="zh-CN"/>
        </w:rPr>
        <w:t>贡</w:t>
      </w:r>
      <w:r w:rsidRPr="00BC4EB5">
        <w:rPr>
          <w:rFonts w:ascii="游明朝" w:eastAsia="游明朝" w:hAnsi="游明朝" w:cs="游明朝" w:hint="eastAsia"/>
          <w:lang w:eastAsia="zh-CN"/>
        </w:rPr>
        <w:t>献世界。</w:t>
      </w:r>
    </w:p>
    <w:p w14:paraId="7E4AD312" w14:textId="78B0B92D" w:rsidR="00595A8B" w:rsidRPr="00595A8B" w:rsidRDefault="00595A8B" w:rsidP="00595A8B">
      <w:pPr>
        <w:pStyle w:val="af5"/>
        <w:rPr>
          <w:rFonts w:eastAsiaTheme="minorEastAsia"/>
          <w:lang w:eastAsia="zh-CN"/>
        </w:rPr>
      </w:pPr>
      <w:r>
        <w:rPr>
          <w:noProof/>
        </w:rPr>
        <mc:AlternateContent>
          <mc:Choice Requires="wps">
            <w:drawing>
              <wp:anchor distT="0" distB="0" distL="0" distR="0" simplePos="0" relativeHeight="251697152" behindDoc="1" locked="0" layoutInCell="1" allowOverlap="1" wp14:anchorId="1865190C" wp14:editId="797EAB3C">
                <wp:simplePos x="0" y="0"/>
                <wp:positionH relativeFrom="page">
                  <wp:posOffset>1189990</wp:posOffset>
                </wp:positionH>
                <wp:positionV relativeFrom="paragraph">
                  <wp:posOffset>323850</wp:posOffset>
                </wp:positionV>
                <wp:extent cx="5143500" cy="1270"/>
                <wp:effectExtent l="0" t="0" r="0" b="0"/>
                <wp:wrapTopAndBottom/>
                <wp:docPr id="108" name="フリーフォーム: 図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40112" id="フリーフォーム: 図形 108" o:spid="_x0000_s1026" style="position:absolute;left:0;text-align:left;margin-left:93.7pt;margin-top:25.5pt;width:405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" path="m,l8100,e" filled="f" strokecolor="#999" strokeweight=".23344mm">
                <v:path arrowok="t" o:connecttype="custom" o:connectlocs="0,0;5143500,0" o:connectangles="0,0"/>
                <w10:wrap type="topAndBottom" anchorx="page"/>
              </v:shape>
            </w:pict>
          </mc:Fallback>
        </mc:AlternateContent>
      </w:r>
    </w:p>
    <w:p w14:paraId="17905DA4" w14:textId="77777777" w:rsidR="00595A8B" w:rsidRDefault="00595A8B" w:rsidP="00595A8B">
      <w:pPr>
        <w:rPr>
          <w:rFonts w:ascii="Microsoft YaHei" w:hAnsi="Microsoft YaHei" w:cs="Microsoft YaHei"/>
          <w:sz w:val="19"/>
          <w:szCs w:val="19"/>
          <w:lang w:eastAsia="zh-CN"/>
        </w:rPr>
      </w:pPr>
      <w:r>
        <w:rPr>
          <w:lang w:eastAsia="zh-CN"/>
        </w:rPr>
        <w:br w:type="page"/>
      </w:r>
    </w:p>
    <w:p w14:paraId="6BBE1650" w14:textId="77777777" w:rsidR="00595A8B" w:rsidRPr="00151AE1" w:rsidRDefault="00595A8B" w:rsidP="00964BAA">
      <w:pPr>
        <w:pStyle w:val="af5"/>
        <w:rPr>
          <w:rFonts w:eastAsiaTheme="minorEastAsia"/>
          <w:lang w:eastAsia="zh-CN"/>
        </w:rPr>
      </w:pPr>
    </w:p>
    <w:sectPr w:rsidR="00595A8B" w:rsidRPr="00151AE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555C0B" w14:textId="77777777" w:rsidR="001328B6" w:rsidRDefault="001328B6" w:rsidP="000E1DC8">
      <w:pPr>
        <w:spacing w:after="0" w:line="240" w:lineRule="auto"/>
      </w:pPr>
      <w:r>
        <w:separator/>
      </w:r>
    </w:p>
  </w:endnote>
  <w:endnote w:type="continuationSeparator" w:id="0">
    <w:p w14:paraId="5467B77E" w14:textId="77777777" w:rsidR="001328B6" w:rsidRDefault="001328B6" w:rsidP="000E1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icomoon">
    <w:altName w:val="Microsoft JhengHei"/>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7F8A54" w14:textId="77777777" w:rsidR="001328B6" w:rsidRDefault="001328B6" w:rsidP="000E1DC8">
      <w:pPr>
        <w:spacing w:after="0" w:line="240" w:lineRule="auto"/>
      </w:pPr>
      <w:r>
        <w:separator/>
      </w:r>
    </w:p>
  </w:footnote>
  <w:footnote w:type="continuationSeparator" w:id="0">
    <w:p w14:paraId="1E1F23A2" w14:textId="77777777" w:rsidR="001328B6" w:rsidRDefault="001328B6" w:rsidP="000E1D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B1571"/>
    <w:multiLevelType w:val="hybridMultilevel"/>
    <w:tmpl w:val="A2C876DC"/>
    <w:lvl w:ilvl="0" w:tplc="A014A986">
      <w:numFmt w:val="bullet"/>
      <w:lvlText w:val="•"/>
      <w:lvlJc w:val="left"/>
      <w:pPr>
        <w:ind w:left="537" w:hanging="331"/>
      </w:pPr>
      <w:rPr>
        <w:rFonts w:hint="default"/>
        <w:w w:val="157"/>
      </w:rPr>
    </w:lvl>
    <w:lvl w:ilvl="1" w:tplc="C402F824">
      <w:numFmt w:val="bullet"/>
      <w:lvlText w:val="○"/>
      <w:lvlJc w:val="left"/>
      <w:pPr>
        <w:ind w:left="802" w:hanging="331"/>
      </w:pPr>
      <w:rPr>
        <w:rFonts w:ascii="Arial" w:eastAsia="Arial" w:hAnsi="Arial" w:cs="Arial" w:hint="default"/>
        <w:color w:val="494949"/>
        <w:w w:val="169"/>
        <w:sz w:val="19"/>
        <w:szCs w:val="19"/>
      </w:rPr>
    </w:lvl>
    <w:lvl w:ilvl="2" w:tplc="2848C44C">
      <w:numFmt w:val="bullet"/>
      <w:lvlText w:val="•"/>
      <w:lvlJc w:val="left"/>
      <w:pPr>
        <w:ind w:left="1659" w:hanging="331"/>
      </w:pPr>
      <w:rPr>
        <w:rFonts w:hint="default"/>
      </w:rPr>
    </w:lvl>
    <w:lvl w:ilvl="3" w:tplc="460EDA76">
      <w:numFmt w:val="bullet"/>
      <w:lvlText w:val="•"/>
      <w:lvlJc w:val="left"/>
      <w:pPr>
        <w:ind w:left="2519" w:hanging="331"/>
      </w:pPr>
      <w:rPr>
        <w:rFonts w:hint="default"/>
      </w:rPr>
    </w:lvl>
    <w:lvl w:ilvl="4" w:tplc="6B2859CA">
      <w:numFmt w:val="bullet"/>
      <w:lvlText w:val="•"/>
      <w:lvlJc w:val="left"/>
      <w:pPr>
        <w:ind w:left="3379" w:hanging="331"/>
      </w:pPr>
      <w:rPr>
        <w:rFonts w:hint="default"/>
      </w:rPr>
    </w:lvl>
    <w:lvl w:ilvl="5" w:tplc="10840666">
      <w:numFmt w:val="bullet"/>
      <w:lvlText w:val="•"/>
      <w:lvlJc w:val="left"/>
      <w:pPr>
        <w:ind w:left="4239" w:hanging="331"/>
      </w:pPr>
      <w:rPr>
        <w:rFonts w:hint="default"/>
      </w:rPr>
    </w:lvl>
    <w:lvl w:ilvl="6" w:tplc="E3D4D25E">
      <w:numFmt w:val="bullet"/>
      <w:lvlText w:val="•"/>
      <w:lvlJc w:val="left"/>
      <w:pPr>
        <w:ind w:left="5099" w:hanging="331"/>
      </w:pPr>
      <w:rPr>
        <w:rFonts w:hint="default"/>
      </w:rPr>
    </w:lvl>
    <w:lvl w:ilvl="7" w:tplc="FA8A3772">
      <w:numFmt w:val="bullet"/>
      <w:lvlText w:val="•"/>
      <w:lvlJc w:val="left"/>
      <w:pPr>
        <w:ind w:left="5959" w:hanging="331"/>
      </w:pPr>
      <w:rPr>
        <w:rFonts w:hint="default"/>
      </w:rPr>
    </w:lvl>
    <w:lvl w:ilvl="8" w:tplc="880CCC6E">
      <w:numFmt w:val="bullet"/>
      <w:lvlText w:val="•"/>
      <w:lvlJc w:val="left"/>
      <w:pPr>
        <w:ind w:left="6819" w:hanging="331"/>
      </w:pPr>
      <w:rPr>
        <w:rFonts w:hint="default"/>
      </w:rPr>
    </w:lvl>
  </w:abstractNum>
  <w:abstractNum w:abstractNumId="1" w15:restartNumberingAfterBreak="0">
    <w:nsid w:val="11A22917"/>
    <w:multiLevelType w:val="hybridMultilevel"/>
    <w:tmpl w:val="107CCF86"/>
    <w:lvl w:ilvl="0" w:tplc="85300770">
      <w:numFmt w:val="bullet"/>
      <w:lvlText w:val="●"/>
      <w:lvlJc w:val="left"/>
      <w:pPr>
        <w:ind w:left="743" w:hanging="331"/>
      </w:pPr>
      <w:rPr>
        <w:rFonts w:hint="default"/>
        <w:w w:val="157"/>
      </w:rPr>
    </w:lvl>
    <w:lvl w:ilvl="1" w:tplc="0409000B" w:tentative="1">
      <w:start w:val="1"/>
      <w:numFmt w:val="bullet"/>
      <w:lvlText w:val=""/>
      <w:lvlJc w:val="left"/>
      <w:pPr>
        <w:ind w:left="1046" w:hanging="420"/>
      </w:pPr>
      <w:rPr>
        <w:rFonts w:ascii="Wingdings" w:hAnsi="Wingdings" w:hint="default"/>
      </w:rPr>
    </w:lvl>
    <w:lvl w:ilvl="2" w:tplc="0409000D" w:tentative="1">
      <w:start w:val="1"/>
      <w:numFmt w:val="bullet"/>
      <w:lvlText w:val=""/>
      <w:lvlJc w:val="left"/>
      <w:pPr>
        <w:ind w:left="1466" w:hanging="420"/>
      </w:pPr>
      <w:rPr>
        <w:rFonts w:ascii="Wingdings" w:hAnsi="Wingdings" w:hint="default"/>
      </w:rPr>
    </w:lvl>
    <w:lvl w:ilvl="3" w:tplc="04090001" w:tentative="1">
      <w:start w:val="1"/>
      <w:numFmt w:val="bullet"/>
      <w:lvlText w:val=""/>
      <w:lvlJc w:val="left"/>
      <w:pPr>
        <w:ind w:left="1886" w:hanging="420"/>
      </w:pPr>
      <w:rPr>
        <w:rFonts w:ascii="Wingdings" w:hAnsi="Wingdings" w:hint="default"/>
      </w:rPr>
    </w:lvl>
    <w:lvl w:ilvl="4" w:tplc="0409000B" w:tentative="1">
      <w:start w:val="1"/>
      <w:numFmt w:val="bullet"/>
      <w:lvlText w:val=""/>
      <w:lvlJc w:val="left"/>
      <w:pPr>
        <w:ind w:left="2306" w:hanging="420"/>
      </w:pPr>
      <w:rPr>
        <w:rFonts w:ascii="Wingdings" w:hAnsi="Wingdings" w:hint="default"/>
      </w:rPr>
    </w:lvl>
    <w:lvl w:ilvl="5" w:tplc="0409000D" w:tentative="1">
      <w:start w:val="1"/>
      <w:numFmt w:val="bullet"/>
      <w:lvlText w:val=""/>
      <w:lvlJc w:val="left"/>
      <w:pPr>
        <w:ind w:left="2726" w:hanging="420"/>
      </w:pPr>
      <w:rPr>
        <w:rFonts w:ascii="Wingdings" w:hAnsi="Wingdings" w:hint="default"/>
      </w:rPr>
    </w:lvl>
    <w:lvl w:ilvl="6" w:tplc="04090001" w:tentative="1">
      <w:start w:val="1"/>
      <w:numFmt w:val="bullet"/>
      <w:lvlText w:val=""/>
      <w:lvlJc w:val="left"/>
      <w:pPr>
        <w:ind w:left="3146" w:hanging="420"/>
      </w:pPr>
      <w:rPr>
        <w:rFonts w:ascii="Wingdings" w:hAnsi="Wingdings" w:hint="default"/>
      </w:rPr>
    </w:lvl>
    <w:lvl w:ilvl="7" w:tplc="0409000B" w:tentative="1">
      <w:start w:val="1"/>
      <w:numFmt w:val="bullet"/>
      <w:lvlText w:val=""/>
      <w:lvlJc w:val="left"/>
      <w:pPr>
        <w:ind w:left="3566" w:hanging="420"/>
      </w:pPr>
      <w:rPr>
        <w:rFonts w:ascii="Wingdings" w:hAnsi="Wingdings" w:hint="default"/>
      </w:rPr>
    </w:lvl>
    <w:lvl w:ilvl="8" w:tplc="0409000D" w:tentative="1">
      <w:start w:val="1"/>
      <w:numFmt w:val="bullet"/>
      <w:lvlText w:val=""/>
      <w:lvlJc w:val="left"/>
      <w:pPr>
        <w:ind w:left="3986" w:hanging="420"/>
      </w:pPr>
      <w:rPr>
        <w:rFonts w:ascii="Wingdings" w:hAnsi="Wingdings" w:hint="default"/>
      </w:rPr>
    </w:lvl>
  </w:abstractNum>
  <w:abstractNum w:abstractNumId="2" w15:restartNumberingAfterBreak="0">
    <w:nsid w:val="21EE6AA2"/>
    <w:multiLevelType w:val="hybridMultilevel"/>
    <w:tmpl w:val="29343A4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 w15:restartNumberingAfterBreak="0">
    <w:nsid w:val="32E65BE4"/>
    <w:multiLevelType w:val="hybridMultilevel"/>
    <w:tmpl w:val="05D655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54B2CE1"/>
    <w:multiLevelType w:val="hybridMultilevel"/>
    <w:tmpl w:val="C758F4DC"/>
    <w:lvl w:ilvl="0" w:tplc="85300770">
      <w:numFmt w:val="bullet"/>
      <w:lvlText w:val="●"/>
      <w:lvlJc w:val="left"/>
      <w:pPr>
        <w:ind w:left="743" w:hanging="331"/>
      </w:pPr>
      <w:rPr>
        <w:rFonts w:hint="default"/>
        <w:w w:val="157"/>
      </w:rPr>
    </w:lvl>
    <w:lvl w:ilvl="1" w:tplc="0409000B" w:tentative="1">
      <w:start w:val="1"/>
      <w:numFmt w:val="bullet"/>
      <w:lvlText w:val=""/>
      <w:lvlJc w:val="left"/>
      <w:pPr>
        <w:ind w:left="1046" w:hanging="420"/>
      </w:pPr>
      <w:rPr>
        <w:rFonts w:ascii="Wingdings" w:hAnsi="Wingdings" w:hint="default"/>
      </w:rPr>
    </w:lvl>
    <w:lvl w:ilvl="2" w:tplc="0409000D" w:tentative="1">
      <w:start w:val="1"/>
      <w:numFmt w:val="bullet"/>
      <w:lvlText w:val=""/>
      <w:lvlJc w:val="left"/>
      <w:pPr>
        <w:ind w:left="1466" w:hanging="420"/>
      </w:pPr>
      <w:rPr>
        <w:rFonts w:ascii="Wingdings" w:hAnsi="Wingdings" w:hint="default"/>
      </w:rPr>
    </w:lvl>
    <w:lvl w:ilvl="3" w:tplc="04090001" w:tentative="1">
      <w:start w:val="1"/>
      <w:numFmt w:val="bullet"/>
      <w:lvlText w:val=""/>
      <w:lvlJc w:val="left"/>
      <w:pPr>
        <w:ind w:left="1886" w:hanging="420"/>
      </w:pPr>
      <w:rPr>
        <w:rFonts w:ascii="Wingdings" w:hAnsi="Wingdings" w:hint="default"/>
      </w:rPr>
    </w:lvl>
    <w:lvl w:ilvl="4" w:tplc="0409000B" w:tentative="1">
      <w:start w:val="1"/>
      <w:numFmt w:val="bullet"/>
      <w:lvlText w:val=""/>
      <w:lvlJc w:val="left"/>
      <w:pPr>
        <w:ind w:left="2306" w:hanging="420"/>
      </w:pPr>
      <w:rPr>
        <w:rFonts w:ascii="Wingdings" w:hAnsi="Wingdings" w:hint="default"/>
      </w:rPr>
    </w:lvl>
    <w:lvl w:ilvl="5" w:tplc="0409000D" w:tentative="1">
      <w:start w:val="1"/>
      <w:numFmt w:val="bullet"/>
      <w:lvlText w:val=""/>
      <w:lvlJc w:val="left"/>
      <w:pPr>
        <w:ind w:left="2726" w:hanging="420"/>
      </w:pPr>
      <w:rPr>
        <w:rFonts w:ascii="Wingdings" w:hAnsi="Wingdings" w:hint="default"/>
      </w:rPr>
    </w:lvl>
    <w:lvl w:ilvl="6" w:tplc="04090001" w:tentative="1">
      <w:start w:val="1"/>
      <w:numFmt w:val="bullet"/>
      <w:lvlText w:val=""/>
      <w:lvlJc w:val="left"/>
      <w:pPr>
        <w:ind w:left="3146" w:hanging="420"/>
      </w:pPr>
      <w:rPr>
        <w:rFonts w:ascii="Wingdings" w:hAnsi="Wingdings" w:hint="default"/>
      </w:rPr>
    </w:lvl>
    <w:lvl w:ilvl="7" w:tplc="0409000B" w:tentative="1">
      <w:start w:val="1"/>
      <w:numFmt w:val="bullet"/>
      <w:lvlText w:val=""/>
      <w:lvlJc w:val="left"/>
      <w:pPr>
        <w:ind w:left="3566" w:hanging="420"/>
      </w:pPr>
      <w:rPr>
        <w:rFonts w:ascii="Wingdings" w:hAnsi="Wingdings" w:hint="default"/>
      </w:rPr>
    </w:lvl>
    <w:lvl w:ilvl="8" w:tplc="0409000D" w:tentative="1">
      <w:start w:val="1"/>
      <w:numFmt w:val="bullet"/>
      <w:lvlText w:val=""/>
      <w:lvlJc w:val="left"/>
      <w:pPr>
        <w:ind w:left="3986" w:hanging="420"/>
      </w:pPr>
      <w:rPr>
        <w:rFonts w:ascii="Wingdings" w:hAnsi="Wingdings" w:hint="default"/>
      </w:rPr>
    </w:lvl>
  </w:abstractNum>
  <w:abstractNum w:abstractNumId="5" w15:restartNumberingAfterBreak="0">
    <w:nsid w:val="40664CEB"/>
    <w:multiLevelType w:val="hybridMultilevel"/>
    <w:tmpl w:val="5262EABE"/>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AA0BFF"/>
    <w:multiLevelType w:val="multilevel"/>
    <w:tmpl w:val="3C3C18DE"/>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84F21CF"/>
    <w:multiLevelType w:val="hybridMultilevel"/>
    <w:tmpl w:val="773A7904"/>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B755DD0"/>
    <w:multiLevelType w:val="hybridMultilevel"/>
    <w:tmpl w:val="89A64878"/>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9" w15:restartNumberingAfterBreak="0">
    <w:nsid w:val="612B7886"/>
    <w:multiLevelType w:val="hybridMultilevel"/>
    <w:tmpl w:val="31B0863C"/>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450248C"/>
    <w:multiLevelType w:val="hybridMultilevel"/>
    <w:tmpl w:val="62EA21F4"/>
    <w:lvl w:ilvl="0" w:tplc="5E960F18">
      <w:start w:val="1"/>
      <w:numFmt w:val="decimal"/>
      <w:lvlText w:val="%1."/>
      <w:lvlJc w:val="left"/>
      <w:pPr>
        <w:ind w:left="360" w:hanging="360"/>
      </w:pPr>
      <w:rPr>
        <w:rFonts w:ascii="Arial" w:eastAsiaTheme="majorEastAsia" w:hAnsi="Arial" w:cs="Arial" w:hint="default"/>
        <w:color w:val="494949"/>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6CAF39B6"/>
    <w:multiLevelType w:val="hybridMultilevel"/>
    <w:tmpl w:val="9A762CAA"/>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72A91043"/>
    <w:multiLevelType w:val="hybridMultilevel"/>
    <w:tmpl w:val="746856D2"/>
    <w:lvl w:ilvl="0" w:tplc="FA8455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4E138D2"/>
    <w:multiLevelType w:val="hybridMultilevel"/>
    <w:tmpl w:val="0B7016DC"/>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14" w15:restartNumberingAfterBreak="0">
    <w:nsid w:val="76502847"/>
    <w:multiLevelType w:val="hybridMultilevel"/>
    <w:tmpl w:val="E5B01F64"/>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15" w15:restartNumberingAfterBreak="0">
    <w:nsid w:val="78CB4F9C"/>
    <w:multiLevelType w:val="hybridMultilevel"/>
    <w:tmpl w:val="447CD4F0"/>
    <w:lvl w:ilvl="0" w:tplc="85300770">
      <w:numFmt w:val="bullet"/>
      <w:lvlText w:val="●"/>
      <w:lvlJc w:val="left"/>
      <w:pPr>
        <w:ind w:left="537" w:hanging="331"/>
      </w:pPr>
      <w:rPr>
        <w:rFonts w:hint="default"/>
        <w:w w:val="157"/>
      </w:rPr>
    </w:lvl>
    <w:lvl w:ilvl="1" w:tplc="C402F824">
      <w:numFmt w:val="bullet"/>
      <w:lvlText w:val="○"/>
      <w:lvlJc w:val="left"/>
      <w:pPr>
        <w:ind w:left="802" w:hanging="331"/>
      </w:pPr>
      <w:rPr>
        <w:rFonts w:ascii="Arial" w:eastAsia="Arial" w:hAnsi="Arial" w:cs="Arial" w:hint="default"/>
        <w:color w:val="494949"/>
        <w:w w:val="169"/>
        <w:sz w:val="19"/>
        <w:szCs w:val="19"/>
      </w:rPr>
    </w:lvl>
    <w:lvl w:ilvl="2" w:tplc="2848C44C">
      <w:numFmt w:val="bullet"/>
      <w:lvlText w:val="•"/>
      <w:lvlJc w:val="left"/>
      <w:pPr>
        <w:ind w:left="1659" w:hanging="331"/>
      </w:pPr>
      <w:rPr>
        <w:rFonts w:hint="default"/>
      </w:rPr>
    </w:lvl>
    <w:lvl w:ilvl="3" w:tplc="460EDA76">
      <w:numFmt w:val="bullet"/>
      <w:lvlText w:val="•"/>
      <w:lvlJc w:val="left"/>
      <w:pPr>
        <w:ind w:left="2519" w:hanging="331"/>
      </w:pPr>
      <w:rPr>
        <w:rFonts w:hint="default"/>
      </w:rPr>
    </w:lvl>
    <w:lvl w:ilvl="4" w:tplc="6B2859CA">
      <w:numFmt w:val="bullet"/>
      <w:lvlText w:val="•"/>
      <w:lvlJc w:val="left"/>
      <w:pPr>
        <w:ind w:left="3379" w:hanging="331"/>
      </w:pPr>
      <w:rPr>
        <w:rFonts w:hint="default"/>
      </w:rPr>
    </w:lvl>
    <w:lvl w:ilvl="5" w:tplc="10840666">
      <w:numFmt w:val="bullet"/>
      <w:lvlText w:val="•"/>
      <w:lvlJc w:val="left"/>
      <w:pPr>
        <w:ind w:left="4239" w:hanging="331"/>
      </w:pPr>
      <w:rPr>
        <w:rFonts w:hint="default"/>
      </w:rPr>
    </w:lvl>
    <w:lvl w:ilvl="6" w:tplc="E3D4D25E">
      <w:numFmt w:val="bullet"/>
      <w:lvlText w:val="•"/>
      <w:lvlJc w:val="left"/>
      <w:pPr>
        <w:ind w:left="5099" w:hanging="331"/>
      </w:pPr>
      <w:rPr>
        <w:rFonts w:hint="default"/>
      </w:rPr>
    </w:lvl>
    <w:lvl w:ilvl="7" w:tplc="FA8A3772">
      <w:numFmt w:val="bullet"/>
      <w:lvlText w:val="•"/>
      <w:lvlJc w:val="left"/>
      <w:pPr>
        <w:ind w:left="5959" w:hanging="331"/>
      </w:pPr>
      <w:rPr>
        <w:rFonts w:hint="default"/>
      </w:rPr>
    </w:lvl>
    <w:lvl w:ilvl="8" w:tplc="880CCC6E">
      <w:numFmt w:val="bullet"/>
      <w:lvlText w:val="•"/>
      <w:lvlJc w:val="left"/>
      <w:pPr>
        <w:ind w:left="6819" w:hanging="331"/>
      </w:pPr>
      <w:rPr>
        <w:rFonts w:hint="default"/>
      </w:rPr>
    </w:lvl>
  </w:abstractNum>
  <w:num w:numId="1">
    <w:abstractNumId w:val="10"/>
  </w:num>
  <w:num w:numId="2">
    <w:abstractNumId w:val="6"/>
  </w:num>
  <w:num w:numId="3">
    <w:abstractNumId w:val="15"/>
  </w:num>
  <w:num w:numId="4">
    <w:abstractNumId w:val="3"/>
  </w:num>
  <w:num w:numId="5">
    <w:abstractNumId w:val="2"/>
  </w:num>
  <w:num w:numId="6">
    <w:abstractNumId w:val="1"/>
  </w:num>
  <w:num w:numId="7">
    <w:abstractNumId w:val="4"/>
  </w:num>
  <w:num w:numId="8">
    <w:abstractNumId w:val="8"/>
  </w:num>
  <w:num w:numId="9">
    <w:abstractNumId w:val="14"/>
  </w:num>
  <w:num w:numId="10">
    <w:abstractNumId w:val="13"/>
  </w:num>
  <w:num w:numId="11">
    <w:abstractNumId w:val="0"/>
  </w:num>
  <w:num w:numId="12">
    <w:abstractNumId w:val="7"/>
  </w:num>
  <w:num w:numId="13">
    <w:abstractNumId w:val="11"/>
  </w:num>
  <w:num w:numId="14">
    <w:abstractNumId w:val="9"/>
  </w:num>
  <w:num w:numId="15">
    <w:abstractNumId w:val="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高須 正和">
    <w15:presenceInfo w15:providerId="None" w15:userId="高須 正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trackRevisions/>
  <w:defaultTabStop w:val="840"/>
  <w:displayHorizontalDrawingGridEvery w:val="0"/>
  <w:displayVerticalDrawingGridEvery w:val="2"/>
  <w:characterSpacingControl w:val="compressPunctuation"/>
  <w:savePreviewPicture/>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70B"/>
    <w:rsid w:val="00005EB1"/>
    <w:rsid w:val="000134EB"/>
    <w:rsid w:val="00014336"/>
    <w:rsid w:val="0004607F"/>
    <w:rsid w:val="000660C3"/>
    <w:rsid w:val="00067C4D"/>
    <w:rsid w:val="00071A1C"/>
    <w:rsid w:val="00073083"/>
    <w:rsid w:val="00073ABF"/>
    <w:rsid w:val="00075FF2"/>
    <w:rsid w:val="0008222C"/>
    <w:rsid w:val="0009302C"/>
    <w:rsid w:val="000A670B"/>
    <w:rsid w:val="000B35CC"/>
    <w:rsid w:val="000C4A99"/>
    <w:rsid w:val="000C546D"/>
    <w:rsid w:val="000C5AD2"/>
    <w:rsid w:val="000D19D1"/>
    <w:rsid w:val="000D7DA3"/>
    <w:rsid w:val="000E1DC8"/>
    <w:rsid w:val="00124921"/>
    <w:rsid w:val="00127AA6"/>
    <w:rsid w:val="001328B6"/>
    <w:rsid w:val="001342CA"/>
    <w:rsid w:val="00151AE1"/>
    <w:rsid w:val="00154BE2"/>
    <w:rsid w:val="00162241"/>
    <w:rsid w:val="00163271"/>
    <w:rsid w:val="00170EE2"/>
    <w:rsid w:val="00173928"/>
    <w:rsid w:val="00174DA9"/>
    <w:rsid w:val="00180F9A"/>
    <w:rsid w:val="0018253D"/>
    <w:rsid w:val="00183788"/>
    <w:rsid w:val="001A4BA1"/>
    <w:rsid w:val="001C470B"/>
    <w:rsid w:val="001C6C69"/>
    <w:rsid w:val="001D6B6C"/>
    <w:rsid w:val="001F3687"/>
    <w:rsid w:val="001F49B0"/>
    <w:rsid w:val="00203618"/>
    <w:rsid w:val="00207B87"/>
    <w:rsid w:val="00211125"/>
    <w:rsid w:val="00214D94"/>
    <w:rsid w:val="00220F58"/>
    <w:rsid w:val="00221878"/>
    <w:rsid w:val="002321F2"/>
    <w:rsid w:val="002572A1"/>
    <w:rsid w:val="002618B8"/>
    <w:rsid w:val="002662E1"/>
    <w:rsid w:val="00272833"/>
    <w:rsid w:val="0027462A"/>
    <w:rsid w:val="00277DA6"/>
    <w:rsid w:val="00285A6C"/>
    <w:rsid w:val="00294152"/>
    <w:rsid w:val="0029491A"/>
    <w:rsid w:val="00295078"/>
    <w:rsid w:val="002964A7"/>
    <w:rsid w:val="002A241F"/>
    <w:rsid w:val="002B3290"/>
    <w:rsid w:val="002D230F"/>
    <w:rsid w:val="002D32D4"/>
    <w:rsid w:val="002D5994"/>
    <w:rsid w:val="002E0B53"/>
    <w:rsid w:val="002E53A2"/>
    <w:rsid w:val="00302C72"/>
    <w:rsid w:val="003078E7"/>
    <w:rsid w:val="00311A3C"/>
    <w:rsid w:val="003157D0"/>
    <w:rsid w:val="00322229"/>
    <w:rsid w:val="00323473"/>
    <w:rsid w:val="00323928"/>
    <w:rsid w:val="003263BB"/>
    <w:rsid w:val="00326894"/>
    <w:rsid w:val="00334FC0"/>
    <w:rsid w:val="00346A2B"/>
    <w:rsid w:val="00360487"/>
    <w:rsid w:val="003646E1"/>
    <w:rsid w:val="00376F77"/>
    <w:rsid w:val="003774DA"/>
    <w:rsid w:val="00381E7A"/>
    <w:rsid w:val="00382B14"/>
    <w:rsid w:val="003852BA"/>
    <w:rsid w:val="003B4E17"/>
    <w:rsid w:val="003C0BB9"/>
    <w:rsid w:val="003C6EDE"/>
    <w:rsid w:val="003C7BF6"/>
    <w:rsid w:val="003D5894"/>
    <w:rsid w:val="003D6315"/>
    <w:rsid w:val="003D63C4"/>
    <w:rsid w:val="003E0809"/>
    <w:rsid w:val="003E27B7"/>
    <w:rsid w:val="003E4F36"/>
    <w:rsid w:val="003E56C2"/>
    <w:rsid w:val="003F0D06"/>
    <w:rsid w:val="003F1FE7"/>
    <w:rsid w:val="00400D16"/>
    <w:rsid w:val="004043BA"/>
    <w:rsid w:val="004156D1"/>
    <w:rsid w:val="00420AB8"/>
    <w:rsid w:val="00422C16"/>
    <w:rsid w:val="0043266C"/>
    <w:rsid w:val="0043350A"/>
    <w:rsid w:val="00436225"/>
    <w:rsid w:val="00443477"/>
    <w:rsid w:val="004553F5"/>
    <w:rsid w:val="00456FDF"/>
    <w:rsid w:val="00457F3C"/>
    <w:rsid w:val="00462240"/>
    <w:rsid w:val="00472B8B"/>
    <w:rsid w:val="00477896"/>
    <w:rsid w:val="00493CA3"/>
    <w:rsid w:val="00495240"/>
    <w:rsid w:val="004A5CDA"/>
    <w:rsid w:val="004B0F71"/>
    <w:rsid w:val="004B6EAC"/>
    <w:rsid w:val="004C0084"/>
    <w:rsid w:val="004C1243"/>
    <w:rsid w:val="004C27BC"/>
    <w:rsid w:val="004C468F"/>
    <w:rsid w:val="004C60ED"/>
    <w:rsid w:val="004D7B39"/>
    <w:rsid w:val="004E1721"/>
    <w:rsid w:val="004E1F05"/>
    <w:rsid w:val="004F12CE"/>
    <w:rsid w:val="004F4522"/>
    <w:rsid w:val="004F6106"/>
    <w:rsid w:val="00512D11"/>
    <w:rsid w:val="00517DA0"/>
    <w:rsid w:val="00521BD2"/>
    <w:rsid w:val="0052383C"/>
    <w:rsid w:val="00531AF7"/>
    <w:rsid w:val="00531BF1"/>
    <w:rsid w:val="00535F30"/>
    <w:rsid w:val="00541464"/>
    <w:rsid w:val="005514EB"/>
    <w:rsid w:val="00552CB0"/>
    <w:rsid w:val="00553837"/>
    <w:rsid w:val="00561FDD"/>
    <w:rsid w:val="00570A72"/>
    <w:rsid w:val="00595A8B"/>
    <w:rsid w:val="005A37DD"/>
    <w:rsid w:val="005B239D"/>
    <w:rsid w:val="005B2B54"/>
    <w:rsid w:val="005B2E66"/>
    <w:rsid w:val="005B3AF5"/>
    <w:rsid w:val="005B3C21"/>
    <w:rsid w:val="005D009A"/>
    <w:rsid w:val="005D5010"/>
    <w:rsid w:val="005D68A9"/>
    <w:rsid w:val="005F43D8"/>
    <w:rsid w:val="0060510F"/>
    <w:rsid w:val="00611A99"/>
    <w:rsid w:val="00620FB0"/>
    <w:rsid w:val="006436D8"/>
    <w:rsid w:val="006517D8"/>
    <w:rsid w:val="00674739"/>
    <w:rsid w:val="006764ED"/>
    <w:rsid w:val="006875D6"/>
    <w:rsid w:val="00687A02"/>
    <w:rsid w:val="00691D9B"/>
    <w:rsid w:val="006A16F5"/>
    <w:rsid w:val="006A5436"/>
    <w:rsid w:val="006A63A5"/>
    <w:rsid w:val="006B021C"/>
    <w:rsid w:val="006B48E1"/>
    <w:rsid w:val="006C2387"/>
    <w:rsid w:val="006C2601"/>
    <w:rsid w:val="006E5B59"/>
    <w:rsid w:val="006F03E4"/>
    <w:rsid w:val="00701941"/>
    <w:rsid w:val="00724AC8"/>
    <w:rsid w:val="00725A77"/>
    <w:rsid w:val="00725DD9"/>
    <w:rsid w:val="007277CD"/>
    <w:rsid w:val="00731003"/>
    <w:rsid w:val="00737831"/>
    <w:rsid w:val="00750278"/>
    <w:rsid w:val="00755E1F"/>
    <w:rsid w:val="007619DF"/>
    <w:rsid w:val="007649DD"/>
    <w:rsid w:val="0076621A"/>
    <w:rsid w:val="00772F06"/>
    <w:rsid w:val="00773557"/>
    <w:rsid w:val="00776002"/>
    <w:rsid w:val="0079114A"/>
    <w:rsid w:val="007942BF"/>
    <w:rsid w:val="00796784"/>
    <w:rsid w:val="007968BC"/>
    <w:rsid w:val="007A5CDE"/>
    <w:rsid w:val="007A6733"/>
    <w:rsid w:val="007B51E3"/>
    <w:rsid w:val="007D6734"/>
    <w:rsid w:val="007E1C4A"/>
    <w:rsid w:val="007F1CD2"/>
    <w:rsid w:val="007F38BE"/>
    <w:rsid w:val="007F619A"/>
    <w:rsid w:val="0080433D"/>
    <w:rsid w:val="00806E3A"/>
    <w:rsid w:val="00822873"/>
    <w:rsid w:val="0083176F"/>
    <w:rsid w:val="00831E87"/>
    <w:rsid w:val="00832103"/>
    <w:rsid w:val="008439DE"/>
    <w:rsid w:val="00844DA2"/>
    <w:rsid w:val="008540EA"/>
    <w:rsid w:val="0085638F"/>
    <w:rsid w:val="0085682C"/>
    <w:rsid w:val="00857B68"/>
    <w:rsid w:val="008841E2"/>
    <w:rsid w:val="008A0639"/>
    <w:rsid w:val="008A5679"/>
    <w:rsid w:val="008A7DF8"/>
    <w:rsid w:val="008B09CF"/>
    <w:rsid w:val="008B618D"/>
    <w:rsid w:val="008E2983"/>
    <w:rsid w:val="008E6634"/>
    <w:rsid w:val="008F2262"/>
    <w:rsid w:val="008F30AD"/>
    <w:rsid w:val="008F4BD2"/>
    <w:rsid w:val="008F62FA"/>
    <w:rsid w:val="009165AF"/>
    <w:rsid w:val="0095102A"/>
    <w:rsid w:val="00951550"/>
    <w:rsid w:val="00964BAA"/>
    <w:rsid w:val="0096674E"/>
    <w:rsid w:val="00966ECE"/>
    <w:rsid w:val="00967290"/>
    <w:rsid w:val="0097328D"/>
    <w:rsid w:val="009809AF"/>
    <w:rsid w:val="00981487"/>
    <w:rsid w:val="009832A1"/>
    <w:rsid w:val="00994F79"/>
    <w:rsid w:val="009A10A2"/>
    <w:rsid w:val="009A7F54"/>
    <w:rsid w:val="009B58A5"/>
    <w:rsid w:val="009B5CEC"/>
    <w:rsid w:val="009B669F"/>
    <w:rsid w:val="009B6B1E"/>
    <w:rsid w:val="009C4B8C"/>
    <w:rsid w:val="009D0915"/>
    <w:rsid w:val="009F0B5A"/>
    <w:rsid w:val="009F50AD"/>
    <w:rsid w:val="009F575E"/>
    <w:rsid w:val="009F7938"/>
    <w:rsid w:val="00A031C3"/>
    <w:rsid w:val="00A114FB"/>
    <w:rsid w:val="00A165BC"/>
    <w:rsid w:val="00A17FFA"/>
    <w:rsid w:val="00A31CA8"/>
    <w:rsid w:val="00A37DDE"/>
    <w:rsid w:val="00A4275A"/>
    <w:rsid w:val="00A47859"/>
    <w:rsid w:val="00A53AEB"/>
    <w:rsid w:val="00A57C84"/>
    <w:rsid w:val="00A60464"/>
    <w:rsid w:val="00A66E36"/>
    <w:rsid w:val="00A70BBA"/>
    <w:rsid w:val="00A71775"/>
    <w:rsid w:val="00A76CC5"/>
    <w:rsid w:val="00A81317"/>
    <w:rsid w:val="00A826CF"/>
    <w:rsid w:val="00A82E1B"/>
    <w:rsid w:val="00A84CB2"/>
    <w:rsid w:val="00A92EE4"/>
    <w:rsid w:val="00AC0C52"/>
    <w:rsid w:val="00AC317C"/>
    <w:rsid w:val="00AC75CC"/>
    <w:rsid w:val="00AD1DA9"/>
    <w:rsid w:val="00AE0DDF"/>
    <w:rsid w:val="00AE2D01"/>
    <w:rsid w:val="00AE3713"/>
    <w:rsid w:val="00AF2D52"/>
    <w:rsid w:val="00AF4A90"/>
    <w:rsid w:val="00AF5691"/>
    <w:rsid w:val="00AF5DF7"/>
    <w:rsid w:val="00AF7570"/>
    <w:rsid w:val="00B01C64"/>
    <w:rsid w:val="00B02C0C"/>
    <w:rsid w:val="00B053F6"/>
    <w:rsid w:val="00B07D93"/>
    <w:rsid w:val="00B14704"/>
    <w:rsid w:val="00B34C5B"/>
    <w:rsid w:val="00B41EF9"/>
    <w:rsid w:val="00B43167"/>
    <w:rsid w:val="00B65318"/>
    <w:rsid w:val="00B67E5A"/>
    <w:rsid w:val="00B80755"/>
    <w:rsid w:val="00B82BCA"/>
    <w:rsid w:val="00B84ABB"/>
    <w:rsid w:val="00B84E20"/>
    <w:rsid w:val="00B87B54"/>
    <w:rsid w:val="00B91306"/>
    <w:rsid w:val="00B945D4"/>
    <w:rsid w:val="00B95EB1"/>
    <w:rsid w:val="00BA081D"/>
    <w:rsid w:val="00BA240B"/>
    <w:rsid w:val="00BA5A47"/>
    <w:rsid w:val="00BB37BC"/>
    <w:rsid w:val="00BB456C"/>
    <w:rsid w:val="00BB5FF8"/>
    <w:rsid w:val="00BC4EB5"/>
    <w:rsid w:val="00BC5682"/>
    <w:rsid w:val="00BD5AC8"/>
    <w:rsid w:val="00BE0A8B"/>
    <w:rsid w:val="00BF2798"/>
    <w:rsid w:val="00BF5944"/>
    <w:rsid w:val="00C17423"/>
    <w:rsid w:val="00C21854"/>
    <w:rsid w:val="00C22DF5"/>
    <w:rsid w:val="00C31CF1"/>
    <w:rsid w:val="00C41218"/>
    <w:rsid w:val="00C45E12"/>
    <w:rsid w:val="00C606B9"/>
    <w:rsid w:val="00C71068"/>
    <w:rsid w:val="00C774B9"/>
    <w:rsid w:val="00C90F8F"/>
    <w:rsid w:val="00CA50BD"/>
    <w:rsid w:val="00CB47AB"/>
    <w:rsid w:val="00CC3166"/>
    <w:rsid w:val="00CD1AE3"/>
    <w:rsid w:val="00CD2F9D"/>
    <w:rsid w:val="00CD3550"/>
    <w:rsid w:val="00CE39FD"/>
    <w:rsid w:val="00CE719E"/>
    <w:rsid w:val="00CF3301"/>
    <w:rsid w:val="00D16E7E"/>
    <w:rsid w:val="00D17EF2"/>
    <w:rsid w:val="00D240C6"/>
    <w:rsid w:val="00D35244"/>
    <w:rsid w:val="00D47C91"/>
    <w:rsid w:val="00D51920"/>
    <w:rsid w:val="00D52A76"/>
    <w:rsid w:val="00D80D54"/>
    <w:rsid w:val="00DA0999"/>
    <w:rsid w:val="00DA402E"/>
    <w:rsid w:val="00DB2131"/>
    <w:rsid w:val="00DB3F8E"/>
    <w:rsid w:val="00DB54C3"/>
    <w:rsid w:val="00DC3355"/>
    <w:rsid w:val="00DE1A22"/>
    <w:rsid w:val="00DE35E4"/>
    <w:rsid w:val="00DE5548"/>
    <w:rsid w:val="00DE682B"/>
    <w:rsid w:val="00DF324E"/>
    <w:rsid w:val="00DF3B17"/>
    <w:rsid w:val="00E013FE"/>
    <w:rsid w:val="00E11D9D"/>
    <w:rsid w:val="00E17A71"/>
    <w:rsid w:val="00E21310"/>
    <w:rsid w:val="00E26333"/>
    <w:rsid w:val="00E27295"/>
    <w:rsid w:val="00E32AAF"/>
    <w:rsid w:val="00E40107"/>
    <w:rsid w:val="00E424A2"/>
    <w:rsid w:val="00E42B7D"/>
    <w:rsid w:val="00E51AFD"/>
    <w:rsid w:val="00E52A4D"/>
    <w:rsid w:val="00E810E6"/>
    <w:rsid w:val="00E93BF6"/>
    <w:rsid w:val="00E96C30"/>
    <w:rsid w:val="00EC09A1"/>
    <w:rsid w:val="00EC34BA"/>
    <w:rsid w:val="00EC3AA9"/>
    <w:rsid w:val="00ED415A"/>
    <w:rsid w:val="00EE66AD"/>
    <w:rsid w:val="00EF03FD"/>
    <w:rsid w:val="00EF1056"/>
    <w:rsid w:val="00EF1D89"/>
    <w:rsid w:val="00EF24F2"/>
    <w:rsid w:val="00EF6DD2"/>
    <w:rsid w:val="00F0477A"/>
    <w:rsid w:val="00F07521"/>
    <w:rsid w:val="00F12934"/>
    <w:rsid w:val="00F21887"/>
    <w:rsid w:val="00F21A16"/>
    <w:rsid w:val="00F30C9D"/>
    <w:rsid w:val="00F31911"/>
    <w:rsid w:val="00F44B09"/>
    <w:rsid w:val="00F470C4"/>
    <w:rsid w:val="00F5309B"/>
    <w:rsid w:val="00F603FC"/>
    <w:rsid w:val="00F607EB"/>
    <w:rsid w:val="00F608C8"/>
    <w:rsid w:val="00F66467"/>
    <w:rsid w:val="00F74A9E"/>
    <w:rsid w:val="00F81AF6"/>
    <w:rsid w:val="00F84225"/>
    <w:rsid w:val="00F87458"/>
    <w:rsid w:val="00F9293E"/>
    <w:rsid w:val="00F942C4"/>
    <w:rsid w:val="00FA142E"/>
    <w:rsid w:val="00FA47E6"/>
    <w:rsid w:val="00FA5219"/>
    <w:rsid w:val="00FB5158"/>
    <w:rsid w:val="00FB68E5"/>
    <w:rsid w:val="00FC1DC1"/>
    <w:rsid w:val="00FC3D38"/>
    <w:rsid w:val="00FC5F83"/>
    <w:rsid w:val="00FC7A54"/>
    <w:rsid w:val="00FD47C3"/>
    <w:rsid w:val="00FE57BF"/>
    <w:rsid w:val="00FF5DF0"/>
    <w:rsid w:val="00FF62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B401460"/>
  <w15:chartTrackingRefBased/>
  <w15:docId w15:val="{891EEEC6-3DDE-48D6-8D86-BBAB627D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53A2"/>
  </w:style>
  <w:style w:type="paragraph" w:styleId="1">
    <w:name w:val="heading 1"/>
    <w:basedOn w:val="a"/>
    <w:next w:val="a"/>
    <w:link w:val="10"/>
    <w:uiPriority w:val="9"/>
    <w:qFormat/>
    <w:rsid w:val="002E53A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2">
    <w:name w:val="heading 2"/>
    <w:basedOn w:val="a"/>
    <w:next w:val="a"/>
    <w:link w:val="20"/>
    <w:uiPriority w:val="9"/>
    <w:unhideWhenUsed/>
    <w:qFormat/>
    <w:rsid w:val="002E53A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2E53A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4">
    <w:name w:val="heading 4"/>
    <w:basedOn w:val="a"/>
    <w:next w:val="a"/>
    <w:link w:val="40"/>
    <w:uiPriority w:val="9"/>
    <w:unhideWhenUsed/>
    <w:qFormat/>
    <w:rsid w:val="002E53A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5">
    <w:name w:val="heading 5"/>
    <w:basedOn w:val="a"/>
    <w:next w:val="a"/>
    <w:link w:val="50"/>
    <w:uiPriority w:val="9"/>
    <w:semiHidden/>
    <w:unhideWhenUsed/>
    <w:qFormat/>
    <w:rsid w:val="002E53A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6">
    <w:name w:val="heading 6"/>
    <w:basedOn w:val="a"/>
    <w:next w:val="a"/>
    <w:link w:val="60"/>
    <w:uiPriority w:val="9"/>
    <w:semiHidden/>
    <w:unhideWhenUsed/>
    <w:qFormat/>
    <w:rsid w:val="002E53A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7">
    <w:name w:val="heading 7"/>
    <w:basedOn w:val="a"/>
    <w:next w:val="a"/>
    <w:link w:val="70"/>
    <w:uiPriority w:val="9"/>
    <w:semiHidden/>
    <w:unhideWhenUsed/>
    <w:qFormat/>
    <w:rsid w:val="002E53A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8">
    <w:name w:val="heading 8"/>
    <w:basedOn w:val="a"/>
    <w:next w:val="a"/>
    <w:link w:val="80"/>
    <w:uiPriority w:val="9"/>
    <w:semiHidden/>
    <w:unhideWhenUsed/>
    <w:qFormat/>
    <w:rsid w:val="002E53A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9">
    <w:name w:val="heading 9"/>
    <w:basedOn w:val="a"/>
    <w:next w:val="a"/>
    <w:link w:val="90"/>
    <w:uiPriority w:val="9"/>
    <w:semiHidden/>
    <w:unhideWhenUsed/>
    <w:qFormat/>
    <w:rsid w:val="002E53A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1DC8"/>
    <w:pPr>
      <w:tabs>
        <w:tab w:val="center" w:pos="4252"/>
        <w:tab w:val="right" w:pos="8504"/>
      </w:tabs>
      <w:snapToGrid w:val="0"/>
    </w:pPr>
  </w:style>
  <w:style w:type="character" w:customStyle="1" w:styleId="a4">
    <w:name w:val="ヘッダー (文字)"/>
    <w:basedOn w:val="a0"/>
    <w:link w:val="a3"/>
    <w:uiPriority w:val="99"/>
    <w:rsid w:val="000E1DC8"/>
  </w:style>
  <w:style w:type="paragraph" w:styleId="a5">
    <w:name w:val="footer"/>
    <w:basedOn w:val="a"/>
    <w:link w:val="a6"/>
    <w:uiPriority w:val="99"/>
    <w:unhideWhenUsed/>
    <w:rsid w:val="000E1DC8"/>
    <w:pPr>
      <w:tabs>
        <w:tab w:val="center" w:pos="4252"/>
        <w:tab w:val="right" w:pos="8504"/>
      </w:tabs>
      <w:snapToGrid w:val="0"/>
    </w:pPr>
  </w:style>
  <w:style w:type="character" w:customStyle="1" w:styleId="a6">
    <w:name w:val="フッター (文字)"/>
    <w:basedOn w:val="a0"/>
    <w:link w:val="a5"/>
    <w:uiPriority w:val="99"/>
    <w:rsid w:val="000E1DC8"/>
  </w:style>
  <w:style w:type="character" w:customStyle="1" w:styleId="20">
    <w:name w:val="見出し 2 (文字)"/>
    <w:basedOn w:val="a0"/>
    <w:link w:val="2"/>
    <w:uiPriority w:val="9"/>
    <w:rsid w:val="002E53A2"/>
    <w:rPr>
      <w:rFonts w:asciiTheme="majorHAnsi" w:eastAsiaTheme="majorEastAsia" w:hAnsiTheme="majorHAnsi" w:cstheme="majorBidi"/>
      <w:color w:val="2F5496" w:themeColor="accent1" w:themeShade="BF"/>
      <w:sz w:val="32"/>
      <w:szCs w:val="32"/>
    </w:rPr>
  </w:style>
  <w:style w:type="character" w:customStyle="1" w:styleId="10">
    <w:name w:val="見出し 1 (文字)"/>
    <w:basedOn w:val="a0"/>
    <w:link w:val="1"/>
    <w:uiPriority w:val="9"/>
    <w:rsid w:val="002E53A2"/>
    <w:rPr>
      <w:rFonts w:asciiTheme="majorHAnsi" w:eastAsiaTheme="majorEastAsia" w:hAnsiTheme="majorHAnsi" w:cstheme="majorBidi"/>
      <w:color w:val="1F3864" w:themeColor="accent1" w:themeShade="80"/>
      <w:sz w:val="36"/>
      <w:szCs w:val="36"/>
    </w:rPr>
  </w:style>
  <w:style w:type="character" w:customStyle="1" w:styleId="30">
    <w:name w:val="見出し 3 (文字)"/>
    <w:basedOn w:val="a0"/>
    <w:link w:val="3"/>
    <w:uiPriority w:val="9"/>
    <w:rsid w:val="002E53A2"/>
    <w:rPr>
      <w:rFonts w:asciiTheme="majorHAnsi" w:eastAsiaTheme="majorEastAsia" w:hAnsiTheme="majorHAnsi" w:cstheme="majorBidi"/>
      <w:color w:val="2F5496" w:themeColor="accent1" w:themeShade="BF"/>
      <w:sz w:val="28"/>
      <w:szCs w:val="28"/>
    </w:rPr>
  </w:style>
  <w:style w:type="character" w:customStyle="1" w:styleId="40">
    <w:name w:val="見出し 4 (文字)"/>
    <w:basedOn w:val="a0"/>
    <w:link w:val="4"/>
    <w:uiPriority w:val="9"/>
    <w:rsid w:val="002E53A2"/>
    <w:rPr>
      <w:rFonts w:asciiTheme="majorHAnsi" w:eastAsiaTheme="majorEastAsia" w:hAnsiTheme="majorHAnsi" w:cstheme="majorBidi"/>
      <w:color w:val="2F5496" w:themeColor="accent1" w:themeShade="BF"/>
      <w:sz w:val="24"/>
      <w:szCs w:val="24"/>
    </w:rPr>
  </w:style>
  <w:style w:type="character" w:customStyle="1" w:styleId="50">
    <w:name w:val="見出し 5 (文字)"/>
    <w:basedOn w:val="a0"/>
    <w:link w:val="5"/>
    <w:uiPriority w:val="9"/>
    <w:semiHidden/>
    <w:rsid w:val="002E53A2"/>
    <w:rPr>
      <w:rFonts w:asciiTheme="majorHAnsi" w:eastAsiaTheme="majorEastAsia" w:hAnsiTheme="majorHAnsi" w:cstheme="majorBidi"/>
      <w:caps/>
      <w:color w:val="2F5496" w:themeColor="accent1" w:themeShade="BF"/>
    </w:rPr>
  </w:style>
  <w:style w:type="character" w:customStyle="1" w:styleId="60">
    <w:name w:val="見出し 6 (文字)"/>
    <w:basedOn w:val="a0"/>
    <w:link w:val="6"/>
    <w:uiPriority w:val="9"/>
    <w:semiHidden/>
    <w:rsid w:val="002E53A2"/>
    <w:rPr>
      <w:rFonts w:asciiTheme="majorHAnsi" w:eastAsiaTheme="majorEastAsia" w:hAnsiTheme="majorHAnsi" w:cstheme="majorBidi"/>
      <w:i/>
      <w:iCs/>
      <w:caps/>
      <w:color w:val="1F3864" w:themeColor="accent1" w:themeShade="80"/>
    </w:rPr>
  </w:style>
  <w:style w:type="character" w:customStyle="1" w:styleId="70">
    <w:name w:val="見出し 7 (文字)"/>
    <w:basedOn w:val="a0"/>
    <w:link w:val="7"/>
    <w:uiPriority w:val="9"/>
    <w:semiHidden/>
    <w:rsid w:val="002E53A2"/>
    <w:rPr>
      <w:rFonts w:asciiTheme="majorHAnsi" w:eastAsiaTheme="majorEastAsia" w:hAnsiTheme="majorHAnsi" w:cstheme="majorBidi"/>
      <w:b/>
      <w:bCs/>
      <w:color w:val="1F3864" w:themeColor="accent1" w:themeShade="80"/>
    </w:rPr>
  </w:style>
  <w:style w:type="character" w:customStyle="1" w:styleId="80">
    <w:name w:val="見出し 8 (文字)"/>
    <w:basedOn w:val="a0"/>
    <w:link w:val="8"/>
    <w:uiPriority w:val="9"/>
    <w:semiHidden/>
    <w:rsid w:val="002E53A2"/>
    <w:rPr>
      <w:rFonts w:asciiTheme="majorHAnsi" w:eastAsiaTheme="majorEastAsia" w:hAnsiTheme="majorHAnsi" w:cstheme="majorBidi"/>
      <w:b/>
      <w:bCs/>
      <w:i/>
      <w:iCs/>
      <w:color w:val="1F3864" w:themeColor="accent1" w:themeShade="80"/>
    </w:rPr>
  </w:style>
  <w:style w:type="character" w:customStyle="1" w:styleId="90">
    <w:name w:val="見出し 9 (文字)"/>
    <w:basedOn w:val="a0"/>
    <w:link w:val="9"/>
    <w:uiPriority w:val="9"/>
    <w:semiHidden/>
    <w:rsid w:val="002E53A2"/>
    <w:rPr>
      <w:rFonts w:asciiTheme="majorHAnsi" w:eastAsiaTheme="majorEastAsia" w:hAnsiTheme="majorHAnsi" w:cstheme="majorBidi"/>
      <w:i/>
      <w:iCs/>
      <w:color w:val="1F3864" w:themeColor="accent1" w:themeShade="80"/>
    </w:rPr>
  </w:style>
  <w:style w:type="paragraph" w:styleId="a7">
    <w:name w:val="caption"/>
    <w:basedOn w:val="a"/>
    <w:next w:val="a"/>
    <w:uiPriority w:val="35"/>
    <w:semiHidden/>
    <w:unhideWhenUsed/>
    <w:qFormat/>
    <w:rsid w:val="002E53A2"/>
    <w:pPr>
      <w:spacing w:line="240" w:lineRule="auto"/>
    </w:pPr>
    <w:rPr>
      <w:b/>
      <w:bCs/>
      <w:smallCaps/>
      <w:color w:val="44546A" w:themeColor="text2"/>
    </w:rPr>
  </w:style>
  <w:style w:type="paragraph" w:styleId="a8">
    <w:name w:val="Title"/>
    <w:basedOn w:val="a"/>
    <w:next w:val="a"/>
    <w:link w:val="a9"/>
    <w:uiPriority w:val="10"/>
    <w:qFormat/>
    <w:rsid w:val="002E53A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9">
    <w:name w:val="表題 (文字)"/>
    <w:basedOn w:val="a0"/>
    <w:link w:val="a8"/>
    <w:uiPriority w:val="10"/>
    <w:rsid w:val="002E53A2"/>
    <w:rPr>
      <w:rFonts w:asciiTheme="majorHAnsi" w:eastAsiaTheme="majorEastAsia" w:hAnsiTheme="majorHAnsi" w:cstheme="majorBidi"/>
      <w:caps/>
      <w:color w:val="44546A" w:themeColor="text2"/>
      <w:spacing w:val="-15"/>
      <w:sz w:val="72"/>
      <w:szCs w:val="72"/>
    </w:rPr>
  </w:style>
  <w:style w:type="paragraph" w:styleId="aa">
    <w:name w:val="Subtitle"/>
    <w:basedOn w:val="a"/>
    <w:next w:val="a"/>
    <w:link w:val="ab"/>
    <w:uiPriority w:val="11"/>
    <w:qFormat/>
    <w:rsid w:val="002E53A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ab">
    <w:name w:val="副題 (文字)"/>
    <w:basedOn w:val="a0"/>
    <w:link w:val="aa"/>
    <w:uiPriority w:val="11"/>
    <w:rsid w:val="002E53A2"/>
    <w:rPr>
      <w:rFonts w:asciiTheme="majorHAnsi" w:eastAsiaTheme="majorEastAsia" w:hAnsiTheme="majorHAnsi" w:cstheme="majorBidi"/>
      <w:color w:val="4472C4" w:themeColor="accent1"/>
      <w:sz w:val="28"/>
      <w:szCs w:val="28"/>
    </w:rPr>
  </w:style>
  <w:style w:type="character" w:styleId="ac">
    <w:name w:val="Strong"/>
    <w:basedOn w:val="a0"/>
    <w:uiPriority w:val="22"/>
    <w:qFormat/>
    <w:rsid w:val="002E53A2"/>
    <w:rPr>
      <w:b/>
      <w:bCs/>
    </w:rPr>
  </w:style>
  <w:style w:type="character" w:styleId="ad">
    <w:name w:val="Emphasis"/>
    <w:basedOn w:val="a0"/>
    <w:uiPriority w:val="20"/>
    <w:qFormat/>
    <w:rsid w:val="002E53A2"/>
    <w:rPr>
      <w:i/>
      <w:iCs/>
    </w:rPr>
  </w:style>
  <w:style w:type="paragraph" w:styleId="ae">
    <w:name w:val="No Spacing"/>
    <w:uiPriority w:val="1"/>
    <w:qFormat/>
    <w:rsid w:val="002E53A2"/>
    <w:pPr>
      <w:spacing w:after="0" w:line="240" w:lineRule="auto"/>
    </w:pPr>
  </w:style>
  <w:style w:type="paragraph" w:styleId="af">
    <w:name w:val="Quote"/>
    <w:basedOn w:val="a"/>
    <w:next w:val="a"/>
    <w:link w:val="af0"/>
    <w:uiPriority w:val="29"/>
    <w:qFormat/>
    <w:rsid w:val="002E53A2"/>
    <w:pPr>
      <w:spacing w:before="120" w:after="120"/>
      <w:ind w:left="720"/>
    </w:pPr>
    <w:rPr>
      <w:color w:val="44546A" w:themeColor="text2"/>
      <w:sz w:val="24"/>
      <w:szCs w:val="24"/>
    </w:rPr>
  </w:style>
  <w:style w:type="character" w:customStyle="1" w:styleId="af0">
    <w:name w:val="引用文 (文字)"/>
    <w:basedOn w:val="a0"/>
    <w:link w:val="af"/>
    <w:uiPriority w:val="29"/>
    <w:rsid w:val="002E53A2"/>
    <w:rPr>
      <w:color w:val="44546A" w:themeColor="text2"/>
      <w:sz w:val="24"/>
      <w:szCs w:val="24"/>
    </w:rPr>
  </w:style>
  <w:style w:type="paragraph" w:styleId="21">
    <w:name w:val="Intense Quote"/>
    <w:basedOn w:val="a"/>
    <w:next w:val="a"/>
    <w:link w:val="22"/>
    <w:uiPriority w:val="30"/>
    <w:qFormat/>
    <w:rsid w:val="002E53A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22">
    <w:name w:val="引用文 2 (文字)"/>
    <w:basedOn w:val="a0"/>
    <w:link w:val="21"/>
    <w:uiPriority w:val="30"/>
    <w:rsid w:val="002E53A2"/>
    <w:rPr>
      <w:rFonts w:asciiTheme="majorHAnsi" w:eastAsiaTheme="majorEastAsia" w:hAnsiTheme="majorHAnsi" w:cstheme="majorBidi"/>
      <w:color w:val="44546A" w:themeColor="text2"/>
      <w:spacing w:val="-6"/>
      <w:sz w:val="32"/>
      <w:szCs w:val="32"/>
    </w:rPr>
  </w:style>
  <w:style w:type="character" w:styleId="af1">
    <w:name w:val="Subtle Emphasis"/>
    <w:basedOn w:val="a0"/>
    <w:uiPriority w:val="19"/>
    <w:qFormat/>
    <w:rsid w:val="002E53A2"/>
    <w:rPr>
      <w:i/>
      <w:iCs/>
      <w:color w:val="595959" w:themeColor="text1" w:themeTint="A6"/>
    </w:rPr>
  </w:style>
  <w:style w:type="character" w:styleId="23">
    <w:name w:val="Intense Emphasis"/>
    <w:basedOn w:val="a0"/>
    <w:uiPriority w:val="21"/>
    <w:qFormat/>
    <w:rsid w:val="002E53A2"/>
    <w:rPr>
      <w:b/>
      <w:bCs/>
      <w:i/>
      <w:iCs/>
    </w:rPr>
  </w:style>
  <w:style w:type="character" w:styleId="af2">
    <w:name w:val="Subtle Reference"/>
    <w:basedOn w:val="a0"/>
    <w:uiPriority w:val="31"/>
    <w:qFormat/>
    <w:rsid w:val="002E53A2"/>
    <w:rPr>
      <w:smallCaps/>
      <w:color w:val="595959" w:themeColor="text1" w:themeTint="A6"/>
      <w:u w:val="none" w:color="7F7F7F" w:themeColor="text1" w:themeTint="80"/>
      <w:bdr w:val="none" w:sz="0" w:space="0" w:color="auto"/>
    </w:rPr>
  </w:style>
  <w:style w:type="character" w:styleId="24">
    <w:name w:val="Intense Reference"/>
    <w:basedOn w:val="a0"/>
    <w:uiPriority w:val="32"/>
    <w:qFormat/>
    <w:rsid w:val="002E53A2"/>
    <w:rPr>
      <w:b/>
      <w:bCs/>
      <w:smallCaps/>
      <w:color w:val="44546A" w:themeColor="text2"/>
      <w:u w:val="single"/>
    </w:rPr>
  </w:style>
  <w:style w:type="character" w:styleId="af3">
    <w:name w:val="Book Title"/>
    <w:basedOn w:val="a0"/>
    <w:uiPriority w:val="33"/>
    <w:qFormat/>
    <w:rsid w:val="002E53A2"/>
    <w:rPr>
      <w:b/>
      <w:bCs/>
      <w:smallCaps/>
      <w:spacing w:val="10"/>
    </w:rPr>
  </w:style>
  <w:style w:type="paragraph" w:styleId="af4">
    <w:name w:val="TOC Heading"/>
    <w:basedOn w:val="1"/>
    <w:next w:val="a"/>
    <w:uiPriority w:val="39"/>
    <w:semiHidden/>
    <w:unhideWhenUsed/>
    <w:qFormat/>
    <w:rsid w:val="002E53A2"/>
    <w:pPr>
      <w:outlineLvl w:val="9"/>
    </w:pPr>
  </w:style>
  <w:style w:type="paragraph" w:styleId="af5">
    <w:name w:val="Body Text"/>
    <w:basedOn w:val="a"/>
    <w:link w:val="af6"/>
    <w:uiPriority w:val="1"/>
    <w:qFormat/>
    <w:rsid w:val="00A47859"/>
    <w:pPr>
      <w:widowControl w:val="0"/>
      <w:autoSpaceDE w:val="0"/>
      <w:autoSpaceDN w:val="0"/>
      <w:spacing w:after="0" w:line="240" w:lineRule="auto"/>
    </w:pPr>
    <w:rPr>
      <w:rFonts w:ascii="Microsoft YaHei" w:eastAsia="Microsoft YaHei" w:hAnsi="Microsoft YaHei" w:cs="Microsoft YaHei"/>
      <w:sz w:val="19"/>
      <w:szCs w:val="19"/>
      <w:lang w:eastAsia="en-US"/>
    </w:rPr>
  </w:style>
  <w:style w:type="character" w:customStyle="1" w:styleId="af6">
    <w:name w:val="本文 (文字)"/>
    <w:basedOn w:val="a0"/>
    <w:link w:val="af5"/>
    <w:uiPriority w:val="1"/>
    <w:rsid w:val="00A47859"/>
    <w:rPr>
      <w:rFonts w:ascii="Microsoft YaHei" w:eastAsia="Microsoft YaHei" w:hAnsi="Microsoft YaHei" w:cs="Microsoft YaHei"/>
      <w:sz w:val="19"/>
      <w:szCs w:val="19"/>
      <w:lang w:eastAsia="en-US"/>
    </w:rPr>
  </w:style>
  <w:style w:type="paragraph" w:styleId="af7">
    <w:name w:val="List Paragraph"/>
    <w:basedOn w:val="a"/>
    <w:uiPriority w:val="1"/>
    <w:qFormat/>
    <w:rsid w:val="00174DA9"/>
    <w:pPr>
      <w:ind w:leftChars="400" w:left="840"/>
    </w:pPr>
  </w:style>
  <w:style w:type="paragraph" w:styleId="af8">
    <w:name w:val="Date"/>
    <w:basedOn w:val="a"/>
    <w:next w:val="a"/>
    <w:link w:val="af9"/>
    <w:uiPriority w:val="99"/>
    <w:semiHidden/>
    <w:unhideWhenUsed/>
    <w:rsid w:val="0027462A"/>
  </w:style>
  <w:style w:type="character" w:customStyle="1" w:styleId="af9">
    <w:name w:val="日付 (文字)"/>
    <w:basedOn w:val="a0"/>
    <w:link w:val="af8"/>
    <w:uiPriority w:val="99"/>
    <w:semiHidden/>
    <w:rsid w:val="0027462A"/>
  </w:style>
  <w:style w:type="table" w:customStyle="1" w:styleId="TableNormal">
    <w:name w:val="Table Normal"/>
    <w:uiPriority w:val="2"/>
    <w:semiHidden/>
    <w:unhideWhenUsed/>
    <w:qFormat/>
    <w:rsid w:val="00F44B09"/>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44B09"/>
    <w:pPr>
      <w:widowControl w:val="0"/>
      <w:autoSpaceDE w:val="0"/>
      <w:autoSpaceDN w:val="0"/>
      <w:spacing w:after="0" w:line="240" w:lineRule="auto"/>
      <w:ind w:left="85"/>
    </w:pPr>
    <w:rPr>
      <w:rFonts w:ascii="Microsoft YaHei" w:eastAsia="Microsoft YaHei" w:hAnsi="Microsoft YaHei" w:cs="Microsoft YaHei"/>
      <w:lang w:eastAsia="en-US"/>
    </w:rPr>
  </w:style>
  <w:style w:type="character" w:styleId="afa">
    <w:name w:val="Hyperlink"/>
    <w:basedOn w:val="a0"/>
    <w:uiPriority w:val="99"/>
    <w:unhideWhenUsed/>
    <w:rsid w:val="00285A6C"/>
    <w:rPr>
      <w:color w:val="0563C1" w:themeColor="hyperlink"/>
      <w:u w:val="single"/>
    </w:rPr>
  </w:style>
  <w:style w:type="character" w:styleId="afb">
    <w:name w:val="Unresolved Mention"/>
    <w:basedOn w:val="a0"/>
    <w:uiPriority w:val="99"/>
    <w:semiHidden/>
    <w:unhideWhenUsed/>
    <w:rsid w:val="00285A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4.png"/><Relationship Id="rId89" Type="http://schemas.microsoft.com/office/2011/relationships/people" Target="peop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info@lfai.foundation" TargetMode="Externa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info@lfaidata.foundation"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ee.com/openharmony" TargetMode="External"/><Relationship Id="rId86" Type="http://schemas.openxmlformats.org/officeDocument/2006/relationships/hyperlink" Target="https://coss.media/rise-of%20-the-open-source-ip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1A78-4883-4ECD-974F-FC2149DFF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69</Pages>
  <Words>5895</Words>
  <Characters>33604</Characters>
  <Application>Microsoft Office Word</Application>
  <DocSecurity>0</DocSecurity>
  <Lines>280</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高須 正和</dc:creator>
  <cp:keywords/>
  <dc:description/>
  <cp:lastModifiedBy>高須 正和</cp:lastModifiedBy>
  <cp:revision>384</cp:revision>
  <cp:lastPrinted>2021-02-14T14:01:00Z</cp:lastPrinted>
  <dcterms:created xsi:type="dcterms:W3CDTF">2021-02-03T04:10:00Z</dcterms:created>
  <dcterms:modified xsi:type="dcterms:W3CDTF">2021-03-06T09:13:00Z</dcterms:modified>
</cp:coreProperties>
</file>